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9735E8" w14:textId="7F450E0E" w:rsidR="006D4F38" w:rsidRPr="00AF4198" w:rsidRDefault="006D4F38" w:rsidP="006D4F38">
      <w:pPr>
        <w:pStyle w:val="Title"/>
        <w:jc w:val="center"/>
        <w:rPr>
          <w:rFonts w:ascii="Segoe UI Light" w:hAnsi="Segoe UI Light" w:cs="Segoe UI Light"/>
        </w:rPr>
      </w:pPr>
      <w:r w:rsidRPr="00AF4198">
        <w:rPr>
          <w:rFonts w:ascii="Segoe UI Light" w:hAnsi="Segoe UI Light" w:cs="Segoe UI Light"/>
        </w:rPr>
        <w:t>Building Access Request</w:t>
      </w:r>
    </w:p>
    <w:p w14:paraId="3A695CE9" w14:textId="40EBBD7B" w:rsidR="006D4F38" w:rsidRPr="00AF4198" w:rsidRDefault="006D4F38" w:rsidP="006D4F38">
      <w:pPr>
        <w:pStyle w:val="Subtitle"/>
        <w:jc w:val="center"/>
        <w:rPr>
          <w:rFonts w:ascii="Segoe UI Light" w:hAnsi="Segoe UI Light" w:cs="Segoe UI Light"/>
        </w:rPr>
      </w:pPr>
      <w:r w:rsidRPr="00AF4198">
        <w:rPr>
          <w:rFonts w:ascii="Segoe UI Light" w:hAnsi="Segoe UI Light" w:cs="Segoe UI Light"/>
        </w:rPr>
        <w:t>Getting Started Guide</w:t>
      </w:r>
    </w:p>
    <w:p w14:paraId="3951B4AB" w14:textId="294A31A9" w:rsidR="0046746E" w:rsidRPr="00AF4198" w:rsidRDefault="0046746E" w:rsidP="0012752E">
      <w:pPr>
        <w:pStyle w:val="CommentText"/>
        <w:rPr>
          <w:rFonts w:ascii="Segoe UI Light" w:hAnsi="Segoe UI Light" w:cs="Segoe UI Light"/>
          <w:highlight w:val="yellow"/>
        </w:rPr>
      </w:pPr>
    </w:p>
    <w:p w14:paraId="1E5FDF30" w14:textId="46851551" w:rsidR="0046746E" w:rsidRPr="00AF4198" w:rsidRDefault="0046746E" w:rsidP="0012752E">
      <w:pPr>
        <w:pStyle w:val="CommentText"/>
        <w:rPr>
          <w:rFonts w:ascii="Segoe UI Light" w:hAnsi="Segoe UI Light" w:cs="Segoe UI Light"/>
        </w:rPr>
      </w:pPr>
      <w:r w:rsidRPr="00AF4198">
        <w:rPr>
          <w:rFonts w:ascii="Segoe UI Light" w:hAnsi="Segoe UI Light" w:cs="Segoe UI Light"/>
        </w:rPr>
        <w:t xml:space="preserve">The Building Access </w:t>
      </w:r>
      <w:r w:rsidR="00E67287" w:rsidRPr="00AF4198">
        <w:rPr>
          <w:rFonts w:ascii="Segoe UI Light" w:hAnsi="Segoe UI Light" w:cs="Segoe UI Light"/>
        </w:rPr>
        <w:t xml:space="preserve">applications </w:t>
      </w:r>
      <w:r w:rsidRPr="00AF4198">
        <w:rPr>
          <w:rFonts w:ascii="Segoe UI Light" w:hAnsi="Segoe UI Light" w:cs="Segoe UI Light"/>
        </w:rPr>
        <w:t xml:space="preserve">provide an easy way for users to request </w:t>
      </w:r>
      <w:r w:rsidR="00A61598" w:rsidRPr="00AF4198">
        <w:rPr>
          <w:rFonts w:ascii="Segoe UI Light" w:hAnsi="Segoe UI Light" w:cs="Segoe UI Light"/>
        </w:rPr>
        <w:t xml:space="preserve">access to a place of work. </w:t>
      </w:r>
      <w:r w:rsidR="002175CD" w:rsidRPr="00AF4198">
        <w:rPr>
          <w:rFonts w:ascii="Segoe UI Light" w:hAnsi="Segoe UI Light" w:cs="Segoe UI Light"/>
        </w:rPr>
        <w:t>This is composed of three Power Apps:</w:t>
      </w:r>
    </w:p>
    <w:p w14:paraId="77F701CF" w14:textId="21B26F49" w:rsidR="002175CD" w:rsidRPr="00AF4198" w:rsidRDefault="002175CD" w:rsidP="0012752E">
      <w:pPr>
        <w:pStyle w:val="CommentText"/>
        <w:rPr>
          <w:rFonts w:ascii="Segoe UI Light" w:hAnsi="Segoe UI Light" w:cs="Segoe UI Light"/>
        </w:rPr>
      </w:pPr>
      <w:r w:rsidRPr="00AF4198">
        <w:rPr>
          <w:rFonts w:ascii="Segoe UI Light" w:hAnsi="Segoe UI Light" w:cs="Segoe UI Light"/>
        </w:rPr>
        <w:t>Building Access</w:t>
      </w:r>
      <w:r w:rsidR="00B864AA" w:rsidRPr="00AF4198">
        <w:rPr>
          <w:rFonts w:ascii="Segoe UI Light" w:hAnsi="Segoe UI Light" w:cs="Segoe UI Light"/>
        </w:rPr>
        <w:t>: for employees to request access to a</w:t>
      </w:r>
      <w:r w:rsidR="00DB0FDB" w:rsidRPr="00AF4198">
        <w:rPr>
          <w:rFonts w:ascii="Segoe UI Light" w:hAnsi="Segoe UI Light" w:cs="Segoe UI Light"/>
        </w:rPr>
        <w:t xml:space="preserve"> workspace</w:t>
      </w:r>
    </w:p>
    <w:p w14:paraId="5563F5DF" w14:textId="4A0EACE3" w:rsidR="00DB0FDB" w:rsidRPr="00AF4198" w:rsidRDefault="00DB0FDB" w:rsidP="0012752E">
      <w:pPr>
        <w:pStyle w:val="CommentText"/>
        <w:rPr>
          <w:rFonts w:ascii="Segoe UI Light" w:hAnsi="Segoe UI Light" w:cs="Segoe UI Light"/>
        </w:rPr>
      </w:pPr>
      <w:r w:rsidRPr="00AF4198">
        <w:rPr>
          <w:rFonts w:ascii="Segoe UI Light" w:hAnsi="Segoe UI Light" w:cs="Segoe UI Light"/>
        </w:rPr>
        <w:t>Building Admin: for administrators to control system side settings and data, such as building capacity</w:t>
      </w:r>
    </w:p>
    <w:p w14:paraId="300B5237" w14:textId="5F57F8FE" w:rsidR="00DB0FDB" w:rsidRPr="00AF4198" w:rsidRDefault="00DB0FDB" w:rsidP="0012752E">
      <w:pPr>
        <w:pStyle w:val="CommentText"/>
        <w:rPr>
          <w:rFonts w:ascii="Segoe UI Light" w:hAnsi="Segoe UI Light" w:cs="Segoe UI Light"/>
        </w:rPr>
      </w:pPr>
      <w:r w:rsidRPr="00AF4198">
        <w:rPr>
          <w:rFonts w:ascii="Segoe UI Light" w:hAnsi="Segoe UI Light" w:cs="Segoe UI Light"/>
        </w:rPr>
        <w:t xml:space="preserve">Building Security: for </w:t>
      </w:r>
      <w:r w:rsidR="007B797A" w:rsidRPr="00AF4198">
        <w:rPr>
          <w:rFonts w:ascii="Segoe UI Light" w:hAnsi="Segoe UI Light" w:cs="Segoe UI Light"/>
        </w:rPr>
        <w:t>building security personnel to validate employee access</w:t>
      </w:r>
    </w:p>
    <w:p w14:paraId="0F3C5329" w14:textId="184F0D16" w:rsidR="00A61598" w:rsidRPr="00AF4198" w:rsidRDefault="00A61598" w:rsidP="0012752E">
      <w:pPr>
        <w:pStyle w:val="CommentText"/>
        <w:rPr>
          <w:rFonts w:ascii="Segoe UI Light" w:hAnsi="Segoe UI Light" w:cs="Segoe UI Light"/>
        </w:rPr>
      </w:pPr>
    </w:p>
    <w:p w14:paraId="2BB5B985" w14:textId="62B3614C" w:rsidR="00A61598" w:rsidRPr="00AF4198" w:rsidRDefault="00A61598" w:rsidP="0012752E">
      <w:pPr>
        <w:pStyle w:val="CommentText"/>
        <w:rPr>
          <w:rFonts w:ascii="Segoe UI Light" w:hAnsi="Segoe UI Light" w:cs="Segoe UI Light"/>
        </w:rPr>
      </w:pPr>
      <w:r w:rsidRPr="00AF4198">
        <w:rPr>
          <w:rFonts w:ascii="Segoe UI Light" w:hAnsi="Segoe UI Light" w:cs="Segoe UI Light"/>
        </w:rPr>
        <w:t>This walkthrough includes:</w:t>
      </w:r>
    </w:p>
    <w:p w14:paraId="16A88684" w14:textId="17463A96" w:rsidR="00A61598" w:rsidRPr="00AF4198" w:rsidRDefault="007B797A" w:rsidP="00A61598">
      <w:pPr>
        <w:pStyle w:val="CommentText"/>
        <w:numPr>
          <w:ilvl w:val="0"/>
          <w:numId w:val="2"/>
        </w:numPr>
        <w:rPr>
          <w:rFonts w:ascii="Segoe UI Light" w:hAnsi="Segoe UI Light" w:cs="Segoe UI Light"/>
        </w:rPr>
      </w:pPr>
      <w:r w:rsidRPr="00AF4198">
        <w:rPr>
          <w:rFonts w:ascii="Segoe UI Light" w:hAnsi="Segoe UI Light" w:cs="Segoe UI Light"/>
        </w:rPr>
        <w:t xml:space="preserve">Building Admin: </w:t>
      </w:r>
      <w:r w:rsidR="00A61598" w:rsidRPr="00AF4198">
        <w:rPr>
          <w:rFonts w:ascii="Segoe UI Light" w:hAnsi="Segoe UI Light" w:cs="Segoe UI Light"/>
        </w:rPr>
        <w:t>Entering key reference data</w:t>
      </w:r>
      <w:r w:rsidR="00E67287" w:rsidRPr="00AF4198">
        <w:rPr>
          <w:rFonts w:ascii="Segoe UI Light" w:hAnsi="Segoe UI Light" w:cs="Segoe UI Light"/>
        </w:rPr>
        <w:t xml:space="preserve"> as an administrator</w:t>
      </w:r>
      <w:del w:id="0" w:author="Phil Topness" w:date="2020-06-18T18:46:00Z">
        <w:r w:rsidR="00A61598" w:rsidRPr="00AF4198">
          <w:rPr>
            <w:rFonts w:ascii="Segoe UI Light" w:hAnsi="Segoe UI Light" w:cs="Segoe UI Light"/>
          </w:rPr>
          <w:delText>.</w:delText>
        </w:r>
      </w:del>
    </w:p>
    <w:p w14:paraId="5F26501E" w14:textId="0FAD961A" w:rsidR="00A61598" w:rsidRPr="00AF4198" w:rsidRDefault="007B797A" w:rsidP="00A61598">
      <w:pPr>
        <w:pStyle w:val="CommentText"/>
        <w:numPr>
          <w:ilvl w:val="0"/>
          <w:numId w:val="2"/>
        </w:numPr>
        <w:rPr>
          <w:rFonts w:ascii="Segoe UI Light" w:hAnsi="Segoe UI Light" w:cs="Segoe UI Light"/>
        </w:rPr>
      </w:pPr>
      <w:r w:rsidRPr="00AF4198">
        <w:rPr>
          <w:rFonts w:ascii="Segoe UI Light" w:hAnsi="Segoe UI Light" w:cs="Segoe UI Light"/>
        </w:rPr>
        <w:t xml:space="preserve">Building Access: </w:t>
      </w:r>
      <w:r w:rsidR="00A61598" w:rsidRPr="00AF4198">
        <w:rPr>
          <w:rFonts w:ascii="Segoe UI Light" w:hAnsi="Segoe UI Light" w:cs="Segoe UI Light"/>
        </w:rPr>
        <w:t>Requesting building access</w:t>
      </w:r>
      <w:r w:rsidR="00E67287" w:rsidRPr="00AF4198">
        <w:rPr>
          <w:rFonts w:ascii="Segoe UI Light" w:hAnsi="Segoe UI Light" w:cs="Segoe UI Light"/>
        </w:rPr>
        <w:t xml:space="preserve"> as an employee</w:t>
      </w:r>
      <w:del w:id="1" w:author="Phil Topness" w:date="2020-06-18T18:46:00Z">
        <w:r w:rsidR="00A61598" w:rsidRPr="00AF4198">
          <w:rPr>
            <w:rFonts w:ascii="Segoe UI Light" w:hAnsi="Segoe UI Light" w:cs="Segoe UI Light"/>
          </w:rPr>
          <w:delText>.</w:delText>
        </w:r>
      </w:del>
    </w:p>
    <w:p w14:paraId="2B6A41A0" w14:textId="7A8FA7A1" w:rsidR="00A61598" w:rsidRPr="00AF4198" w:rsidRDefault="007B797A" w:rsidP="00A61598">
      <w:pPr>
        <w:pStyle w:val="CommentText"/>
        <w:numPr>
          <w:ilvl w:val="0"/>
          <w:numId w:val="2"/>
        </w:numPr>
        <w:rPr>
          <w:rFonts w:ascii="Segoe UI Light" w:hAnsi="Segoe UI Light" w:cs="Segoe UI Light"/>
        </w:rPr>
      </w:pPr>
      <w:r w:rsidRPr="00AF4198">
        <w:rPr>
          <w:rFonts w:ascii="Segoe UI Light" w:hAnsi="Segoe UI Light" w:cs="Segoe UI Light"/>
        </w:rPr>
        <w:t>Building</w:t>
      </w:r>
      <w:r w:rsidR="001D2FC5" w:rsidRPr="00AF4198">
        <w:rPr>
          <w:rFonts w:ascii="Segoe UI Light" w:hAnsi="Segoe UI Light" w:cs="Segoe UI Light"/>
        </w:rPr>
        <w:t xml:space="preserve"> Access</w:t>
      </w:r>
      <w:r w:rsidRPr="00AF4198">
        <w:rPr>
          <w:rFonts w:ascii="Segoe UI Light" w:hAnsi="Segoe UI Light" w:cs="Segoe UI Light"/>
        </w:rPr>
        <w:t xml:space="preserve">: Scenarios when </w:t>
      </w:r>
      <w:r w:rsidR="001D2FC5" w:rsidRPr="00AF4198">
        <w:rPr>
          <w:rFonts w:ascii="Segoe UI Light" w:hAnsi="Segoe UI Light" w:cs="Segoe UI Light"/>
        </w:rPr>
        <w:t>employee access is automatically approved</w:t>
      </w:r>
    </w:p>
    <w:p w14:paraId="70B01B8F" w14:textId="6616967A" w:rsidR="00A61598" w:rsidRPr="00AF4198" w:rsidRDefault="001D2FC5" w:rsidP="00A61598">
      <w:pPr>
        <w:pStyle w:val="CommentText"/>
        <w:numPr>
          <w:ilvl w:val="0"/>
          <w:numId w:val="2"/>
        </w:numPr>
        <w:rPr>
          <w:rFonts w:ascii="Segoe UI Light" w:hAnsi="Segoe UI Light" w:cs="Segoe UI Light"/>
        </w:rPr>
      </w:pPr>
      <w:r w:rsidRPr="00AF4198">
        <w:rPr>
          <w:rFonts w:ascii="Segoe UI Light" w:hAnsi="Segoe UI Light" w:cs="Segoe UI Light"/>
        </w:rPr>
        <w:t xml:space="preserve">Building Access: </w:t>
      </w:r>
      <w:r w:rsidR="00A61598" w:rsidRPr="00AF4198">
        <w:rPr>
          <w:rFonts w:ascii="Segoe UI Light" w:hAnsi="Segoe UI Light" w:cs="Segoe UI Light"/>
        </w:rPr>
        <w:t xml:space="preserve">Approving </w:t>
      </w:r>
      <w:proofErr w:type="spellStart"/>
      <w:proofErr w:type="gramStart"/>
      <w:r w:rsidR="00E67287" w:rsidRPr="00AF4198">
        <w:rPr>
          <w:rFonts w:ascii="Segoe UI Light" w:hAnsi="Segoe UI Light" w:cs="Segoe UI Light"/>
        </w:rPr>
        <w:t>a</w:t>
      </w:r>
      <w:proofErr w:type="spellEnd"/>
      <w:proofErr w:type="gramEnd"/>
      <w:r w:rsidR="00E67287" w:rsidRPr="00AF4198">
        <w:rPr>
          <w:rFonts w:ascii="Segoe UI Light" w:hAnsi="Segoe UI Light" w:cs="Segoe UI Light"/>
        </w:rPr>
        <w:t xml:space="preserve"> </w:t>
      </w:r>
      <w:r w:rsidRPr="00AF4198">
        <w:rPr>
          <w:rFonts w:ascii="Segoe UI Light" w:hAnsi="Segoe UI Light" w:cs="Segoe UI Light"/>
        </w:rPr>
        <w:t xml:space="preserve">employee </w:t>
      </w:r>
      <w:r w:rsidR="00A61598" w:rsidRPr="00AF4198">
        <w:rPr>
          <w:rFonts w:ascii="Segoe UI Light" w:hAnsi="Segoe UI Light" w:cs="Segoe UI Light"/>
        </w:rPr>
        <w:t>request for building access</w:t>
      </w:r>
      <w:del w:id="2" w:author="Phil Topness" w:date="2020-06-18T18:49:00Z">
        <w:r w:rsidR="00A61598" w:rsidRPr="00AF4198">
          <w:rPr>
            <w:rFonts w:ascii="Segoe UI Light" w:hAnsi="Segoe UI Light" w:cs="Segoe UI Light"/>
          </w:rPr>
          <w:delText>.</w:delText>
        </w:r>
      </w:del>
    </w:p>
    <w:p w14:paraId="60F9B8C4" w14:textId="44677BD8" w:rsidR="00A61598" w:rsidRPr="00AF4198" w:rsidRDefault="001D2FC5" w:rsidP="00A61598">
      <w:pPr>
        <w:pStyle w:val="CommentText"/>
        <w:numPr>
          <w:ilvl w:val="0"/>
          <w:numId w:val="2"/>
        </w:numPr>
        <w:rPr>
          <w:rFonts w:ascii="Segoe UI Light" w:hAnsi="Segoe UI Light" w:cs="Segoe UI Light"/>
        </w:rPr>
      </w:pPr>
      <w:r w:rsidRPr="00AF4198">
        <w:rPr>
          <w:rFonts w:ascii="Segoe UI Light" w:hAnsi="Segoe UI Light" w:cs="Segoe UI Light"/>
        </w:rPr>
        <w:t xml:space="preserve">Building Security: </w:t>
      </w:r>
      <w:r w:rsidR="00A61598" w:rsidRPr="00AF4198">
        <w:rPr>
          <w:rFonts w:ascii="Segoe UI Light" w:hAnsi="Segoe UI Light" w:cs="Segoe UI Light"/>
        </w:rPr>
        <w:t>Check in and Check out a user on the day of their request</w:t>
      </w:r>
      <w:del w:id="3" w:author="Phil Topness" w:date="2020-06-18T18:49:00Z">
        <w:r w:rsidR="00A61598" w:rsidRPr="00AF4198">
          <w:rPr>
            <w:rFonts w:ascii="Segoe UI Light" w:hAnsi="Segoe UI Light" w:cs="Segoe UI Light"/>
          </w:rPr>
          <w:delText>.</w:delText>
        </w:r>
      </w:del>
    </w:p>
    <w:p w14:paraId="306E0195" w14:textId="741EB835" w:rsidR="00A61598" w:rsidRPr="00AF4198" w:rsidRDefault="0015292A" w:rsidP="00A61598">
      <w:pPr>
        <w:pStyle w:val="CommentText"/>
        <w:numPr>
          <w:ilvl w:val="0"/>
          <w:numId w:val="2"/>
        </w:numPr>
        <w:rPr>
          <w:rFonts w:ascii="Segoe UI Light" w:hAnsi="Segoe UI Light" w:cs="Segoe UI Light"/>
        </w:rPr>
      </w:pPr>
      <w:ins w:id="4" w:author="Phil Topness" w:date="2020-06-18T18:49:00Z">
        <w:r w:rsidRPr="00AF4198">
          <w:rPr>
            <w:rFonts w:ascii="Segoe UI Light" w:hAnsi="Segoe UI Light" w:cs="Segoe UI Light"/>
          </w:rPr>
          <w:t>Gathering insights from the Power BI dashboard</w:t>
        </w:r>
      </w:ins>
      <w:r w:rsidR="00A61598" w:rsidRPr="00AF4198">
        <w:rPr>
          <w:rFonts w:ascii="Segoe UI Light" w:hAnsi="Segoe UI Light" w:cs="Segoe UI Light"/>
        </w:rPr>
        <w:t>.</w:t>
      </w:r>
    </w:p>
    <w:p w14:paraId="2F1D5D14" w14:textId="77777777" w:rsidR="00125B75" w:rsidRPr="00AF4198" w:rsidRDefault="00125B75" w:rsidP="00125B75">
      <w:pPr>
        <w:pStyle w:val="CommentText"/>
        <w:rPr>
          <w:rFonts w:ascii="Segoe UI Light" w:hAnsi="Segoe UI Light" w:cs="Segoe UI Light"/>
        </w:rPr>
      </w:pPr>
    </w:p>
    <w:p w14:paraId="55AC1AEA" w14:textId="77777777" w:rsidR="00125B75" w:rsidRPr="00AF4198" w:rsidRDefault="00125B75" w:rsidP="00125B75">
      <w:pPr>
        <w:pStyle w:val="CommentText"/>
        <w:rPr>
          <w:rFonts w:ascii="Segoe UI Light" w:hAnsi="Segoe UI Light" w:cs="Segoe UI Light"/>
        </w:rPr>
      </w:pPr>
    </w:p>
    <w:p w14:paraId="7B52FAF6" w14:textId="77777777" w:rsidR="00125B75" w:rsidRPr="00AF4198" w:rsidRDefault="00125B75" w:rsidP="00125B75">
      <w:pPr>
        <w:pStyle w:val="CommentText"/>
        <w:rPr>
          <w:rFonts w:ascii="Segoe UI Light" w:hAnsi="Segoe UI Light" w:cs="Segoe UI Light"/>
        </w:rPr>
      </w:pPr>
    </w:p>
    <w:p w14:paraId="7D08E557" w14:textId="77777777" w:rsidR="00125B75" w:rsidRPr="00AF4198" w:rsidRDefault="00125B75" w:rsidP="00125B75">
      <w:pPr>
        <w:pStyle w:val="CommentText"/>
        <w:rPr>
          <w:rFonts w:ascii="Segoe UI Light" w:hAnsi="Segoe UI Light" w:cs="Segoe UI Light"/>
        </w:rPr>
      </w:pPr>
    </w:p>
    <w:p w14:paraId="6574B204" w14:textId="77777777" w:rsidR="00125B75" w:rsidRPr="00AF4198" w:rsidRDefault="00125B75" w:rsidP="00125B75">
      <w:pPr>
        <w:pStyle w:val="CommentText"/>
        <w:rPr>
          <w:rFonts w:ascii="Segoe UI Light" w:hAnsi="Segoe UI Light" w:cs="Segoe UI Light"/>
        </w:rPr>
      </w:pPr>
    </w:p>
    <w:p w14:paraId="0E699D27" w14:textId="77777777" w:rsidR="00125B75" w:rsidRPr="00AF4198" w:rsidRDefault="00125B75" w:rsidP="00125B75">
      <w:pPr>
        <w:pStyle w:val="CommentText"/>
        <w:rPr>
          <w:rFonts w:ascii="Segoe UI Light" w:hAnsi="Segoe UI Light" w:cs="Segoe UI Light"/>
        </w:rPr>
      </w:pPr>
    </w:p>
    <w:p w14:paraId="1CEC400A" w14:textId="77777777" w:rsidR="00125B75" w:rsidRPr="00AF4198" w:rsidRDefault="00125B75" w:rsidP="00125B75">
      <w:pPr>
        <w:pStyle w:val="CommentText"/>
        <w:rPr>
          <w:rFonts w:ascii="Segoe UI Light" w:hAnsi="Segoe UI Light" w:cs="Segoe UI Light"/>
        </w:rPr>
      </w:pPr>
    </w:p>
    <w:p w14:paraId="6F2A4112" w14:textId="77777777" w:rsidR="00125B75" w:rsidRPr="00AF4198" w:rsidRDefault="00125B75" w:rsidP="00125B75">
      <w:pPr>
        <w:pStyle w:val="CommentText"/>
        <w:rPr>
          <w:rFonts w:ascii="Segoe UI Light" w:hAnsi="Segoe UI Light" w:cs="Segoe UI Light"/>
        </w:rPr>
      </w:pPr>
    </w:p>
    <w:p w14:paraId="395F8CA4" w14:textId="77777777" w:rsidR="00125B75" w:rsidRPr="00AF4198" w:rsidRDefault="00125B75" w:rsidP="00125B75">
      <w:pPr>
        <w:pStyle w:val="CommentText"/>
        <w:rPr>
          <w:rFonts w:ascii="Segoe UI Light" w:hAnsi="Segoe UI Light" w:cs="Segoe UI Light"/>
        </w:rPr>
      </w:pPr>
    </w:p>
    <w:p w14:paraId="102A80B6" w14:textId="77777777" w:rsidR="00125B75" w:rsidRPr="00AF4198" w:rsidRDefault="00125B75" w:rsidP="00125B75">
      <w:pPr>
        <w:pStyle w:val="CommentText"/>
        <w:rPr>
          <w:rFonts w:ascii="Segoe UI Light" w:hAnsi="Segoe UI Light" w:cs="Segoe UI Light"/>
        </w:rPr>
      </w:pPr>
    </w:p>
    <w:p w14:paraId="793B70DD" w14:textId="77777777" w:rsidR="00125B75" w:rsidRPr="00AF4198" w:rsidRDefault="00125B75" w:rsidP="00125B75">
      <w:pPr>
        <w:pStyle w:val="CommentText"/>
        <w:rPr>
          <w:rFonts w:ascii="Segoe UI Light" w:hAnsi="Segoe UI Light" w:cs="Segoe UI Light"/>
        </w:rPr>
      </w:pPr>
    </w:p>
    <w:p w14:paraId="7193270D" w14:textId="77777777" w:rsidR="00125B75" w:rsidRPr="00AF4198" w:rsidRDefault="00125B75" w:rsidP="00125B75">
      <w:pPr>
        <w:pStyle w:val="CommentText"/>
        <w:rPr>
          <w:rFonts w:ascii="Segoe UI Light" w:hAnsi="Segoe UI Light" w:cs="Segoe UI Light"/>
        </w:rPr>
      </w:pPr>
    </w:p>
    <w:p w14:paraId="117FD79B" w14:textId="77777777" w:rsidR="00125B75" w:rsidRPr="00AF4198" w:rsidRDefault="00125B75" w:rsidP="00125B75">
      <w:pPr>
        <w:pStyle w:val="CommentText"/>
        <w:rPr>
          <w:rFonts w:ascii="Segoe UI Light" w:hAnsi="Segoe UI Light" w:cs="Segoe UI Light"/>
        </w:rPr>
      </w:pPr>
    </w:p>
    <w:p w14:paraId="5563EE79" w14:textId="77777777" w:rsidR="00125B75" w:rsidRPr="00AF4198" w:rsidRDefault="00125B75" w:rsidP="00125B75">
      <w:pPr>
        <w:pStyle w:val="CommentText"/>
        <w:rPr>
          <w:rFonts w:ascii="Segoe UI Light" w:hAnsi="Segoe UI Light" w:cs="Segoe UI Light"/>
        </w:rPr>
      </w:pPr>
    </w:p>
    <w:p w14:paraId="75C00F6A" w14:textId="77777777" w:rsidR="00125B75" w:rsidRPr="00AF4198" w:rsidRDefault="00125B75" w:rsidP="00125B75">
      <w:pPr>
        <w:pStyle w:val="CommentText"/>
        <w:rPr>
          <w:rFonts w:ascii="Segoe UI Light" w:hAnsi="Segoe UI Light" w:cs="Segoe UI Light"/>
        </w:rPr>
      </w:pPr>
    </w:p>
    <w:p w14:paraId="29E3A8FA" w14:textId="77777777" w:rsidR="00125B75" w:rsidRPr="00AF4198" w:rsidRDefault="00125B75" w:rsidP="00125B75">
      <w:pPr>
        <w:pStyle w:val="CommentText"/>
        <w:rPr>
          <w:rFonts w:ascii="Segoe UI Light" w:hAnsi="Segoe UI Light" w:cs="Segoe UI Light"/>
        </w:rPr>
      </w:pPr>
    </w:p>
    <w:p w14:paraId="42CC3FA3" w14:textId="0B24922B" w:rsidR="00125B75" w:rsidRPr="00AF4198" w:rsidRDefault="00125B75" w:rsidP="00125B75">
      <w:pPr>
        <w:pStyle w:val="Heading1"/>
        <w:rPr>
          <w:rFonts w:ascii="Segoe UI Light" w:hAnsi="Segoe UI Light" w:cs="Segoe UI Light"/>
        </w:rPr>
      </w:pPr>
      <w:r w:rsidRPr="00AF4198">
        <w:rPr>
          <w:rFonts w:ascii="Segoe UI Light" w:hAnsi="Segoe UI Light" w:cs="Segoe UI Light"/>
        </w:rPr>
        <w:lastRenderedPageBreak/>
        <w:t>Architecture Model</w:t>
      </w:r>
    </w:p>
    <w:p w14:paraId="5A625B8C" w14:textId="1DD300A3" w:rsidR="00A61598" w:rsidRPr="00AF4198" w:rsidRDefault="00125B75" w:rsidP="00A61598">
      <w:pPr>
        <w:pStyle w:val="CommentText"/>
        <w:rPr>
          <w:rFonts w:ascii="Segoe UI Light" w:hAnsi="Segoe UI Light" w:cs="Segoe UI Light"/>
        </w:rPr>
      </w:pPr>
      <w:r w:rsidRPr="00AF4198">
        <w:rPr>
          <w:rFonts w:ascii="Segoe UI Light" w:hAnsi="Segoe UI Light" w:cs="Segoe UI Light"/>
          <w:noProof/>
        </w:rPr>
        <w:drawing>
          <wp:inline distT="0" distB="0" distL="0" distR="0" wp14:anchorId="52CDE261" wp14:editId="0E5B969F">
            <wp:extent cx="5731510" cy="415988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159885"/>
                    </a:xfrm>
                    <a:prstGeom prst="rect">
                      <a:avLst/>
                    </a:prstGeom>
                    <a:noFill/>
                    <a:ln>
                      <a:noFill/>
                    </a:ln>
                  </pic:spPr>
                </pic:pic>
              </a:graphicData>
            </a:graphic>
          </wp:inline>
        </w:drawing>
      </w:r>
    </w:p>
    <w:p w14:paraId="79FDE5E5" w14:textId="6DCEFE23" w:rsidR="00A61598" w:rsidRPr="00AF4198" w:rsidRDefault="00A61598" w:rsidP="00401572">
      <w:pPr>
        <w:pStyle w:val="Heading1"/>
        <w:rPr>
          <w:rFonts w:ascii="Segoe UI Light" w:hAnsi="Segoe UI Light" w:cs="Segoe UI Light"/>
        </w:rPr>
      </w:pPr>
      <w:r w:rsidRPr="00AF4198">
        <w:rPr>
          <w:rFonts w:ascii="Segoe UI Light" w:hAnsi="Segoe UI Light" w:cs="Segoe UI Light"/>
        </w:rPr>
        <w:t>Reference Data</w:t>
      </w:r>
    </w:p>
    <w:p w14:paraId="42DC24A2" w14:textId="1C88638A" w:rsidR="00875705" w:rsidRPr="00AF4198" w:rsidRDefault="009608AF" w:rsidP="00A61598">
      <w:pPr>
        <w:rPr>
          <w:rFonts w:ascii="Segoe UI Light" w:hAnsi="Segoe UI Light" w:cs="Segoe UI Light"/>
        </w:rPr>
      </w:pPr>
      <w:r w:rsidRPr="00AF4198">
        <w:rPr>
          <w:rFonts w:ascii="Segoe UI Light" w:hAnsi="Segoe UI Light" w:cs="Segoe UI Light"/>
        </w:rPr>
        <w:t xml:space="preserve">The application can be tailored by an administrator for your organization using </w:t>
      </w:r>
      <w:r w:rsidR="00185847" w:rsidRPr="00AF4198">
        <w:rPr>
          <w:rFonts w:ascii="Segoe UI Light" w:hAnsi="Segoe UI Light" w:cs="Segoe UI Light"/>
        </w:rPr>
        <w:t xml:space="preserve">the Building Admin app. </w:t>
      </w:r>
    </w:p>
    <w:p w14:paraId="07115A9F" w14:textId="77777777" w:rsidR="00875705" w:rsidRPr="00AF4198" w:rsidRDefault="00875705" w:rsidP="00875705">
      <w:pPr>
        <w:pStyle w:val="Heading1"/>
        <w:rPr>
          <w:rFonts w:ascii="Segoe UI Light" w:hAnsi="Segoe UI Light" w:cs="Segoe UI Light"/>
        </w:rPr>
      </w:pPr>
      <w:r w:rsidRPr="00AF4198">
        <w:rPr>
          <w:rFonts w:ascii="Segoe UI Light" w:hAnsi="Segoe UI Light" w:cs="Segoe UI Light"/>
        </w:rPr>
        <w:t>Settings</w:t>
      </w:r>
    </w:p>
    <w:p w14:paraId="3FCE2754" w14:textId="77777777" w:rsidR="00875705" w:rsidRPr="00AF4198" w:rsidRDefault="00875705" w:rsidP="00875705">
      <w:pPr>
        <w:rPr>
          <w:rFonts w:ascii="Segoe UI Light" w:hAnsi="Segoe UI Light" w:cs="Segoe UI Light"/>
        </w:rPr>
      </w:pPr>
      <w:r w:rsidRPr="00AF4198">
        <w:rPr>
          <w:rFonts w:ascii="Segoe UI Light" w:hAnsi="Segoe UI Light" w:cs="Segoe UI Light"/>
        </w:rPr>
        <w:t>It is important that admins configure key settings using the Building Admin App. To configure settings:</w:t>
      </w:r>
    </w:p>
    <w:p w14:paraId="62C7A9BD" w14:textId="375F6EB7" w:rsidR="00875705" w:rsidRPr="00AF4198" w:rsidRDefault="00875705" w:rsidP="00875705">
      <w:pPr>
        <w:pStyle w:val="ListParagraph"/>
        <w:numPr>
          <w:ilvl w:val="0"/>
          <w:numId w:val="12"/>
        </w:numPr>
        <w:rPr>
          <w:rFonts w:ascii="Segoe UI Light" w:hAnsi="Segoe UI Light" w:cs="Segoe UI Light"/>
        </w:rPr>
      </w:pPr>
      <w:r w:rsidRPr="00AF4198">
        <w:rPr>
          <w:rFonts w:ascii="Segoe UI Light" w:hAnsi="Segoe UI Light" w:cs="Segoe UI Light"/>
        </w:rPr>
        <w:t>Navigate to Building Admin App.</w:t>
      </w:r>
    </w:p>
    <w:p w14:paraId="20C7AAE7" w14:textId="77777777" w:rsidR="00875705" w:rsidRPr="00AF4198" w:rsidRDefault="00875705" w:rsidP="00875705">
      <w:pPr>
        <w:pStyle w:val="ListParagraph"/>
        <w:numPr>
          <w:ilvl w:val="0"/>
          <w:numId w:val="12"/>
        </w:numPr>
        <w:rPr>
          <w:rFonts w:ascii="Segoe UI Light" w:hAnsi="Segoe UI Light" w:cs="Segoe UI Light"/>
        </w:rPr>
      </w:pPr>
      <w:r w:rsidRPr="00AF4198">
        <w:rPr>
          <w:rFonts w:ascii="Segoe UI Light" w:hAnsi="Segoe UI Light" w:cs="Segoe UI Light"/>
        </w:rPr>
        <w:t>Click on Settings. This brings up the settings screen.</w:t>
      </w:r>
    </w:p>
    <w:p w14:paraId="26F42155" w14:textId="77777777" w:rsidR="00875705" w:rsidRPr="00AF4198" w:rsidRDefault="00875705" w:rsidP="00875705">
      <w:pPr>
        <w:ind w:left="360"/>
        <w:rPr>
          <w:rFonts w:ascii="Segoe UI Light" w:hAnsi="Segoe UI Light" w:cs="Segoe UI Light"/>
        </w:rPr>
      </w:pPr>
      <w:r w:rsidRPr="00AF4198">
        <w:rPr>
          <w:rFonts w:ascii="Segoe UI Light" w:hAnsi="Segoe UI Light" w:cs="Segoe UI Light"/>
          <w:noProof/>
        </w:rPr>
        <w:lastRenderedPageBreak/>
        <w:drawing>
          <wp:inline distT="0" distB="0" distL="0" distR="0" wp14:anchorId="15D6D0F1" wp14:editId="6D1A7D92">
            <wp:extent cx="2666654" cy="4380931"/>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8905" cy="4401058"/>
                    </a:xfrm>
                    <a:prstGeom prst="rect">
                      <a:avLst/>
                    </a:prstGeom>
                  </pic:spPr>
                </pic:pic>
              </a:graphicData>
            </a:graphic>
          </wp:inline>
        </w:drawing>
      </w:r>
    </w:p>
    <w:p w14:paraId="7EAF834E" w14:textId="77777777" w:rsidR="00875705" w:rsidRPr="00AF4198" w:rsidRDefault="00875705" w:rsidP="00875705">
      <w:pPr>
        <w:pStyle w:val="ListParagraph"/>
        <w:numPr>
          <w:ilvl w:val="0"/>
          <w:numId w:val="12"/>
        </w:numPr>
        <w:rPr>
          <w:rFonts w:ascii="Segoe UI Light" w:hAnsi="Segoe UI Light" w:cs="Segoe UI Light"/>
        </w:rPr>
      </w:pPr>
      <w:r w:rsidRPr="00AF4198">
        <w:rPr>
          <w:rFonts w:ascii="Segoe UI Light" w:hAnsi="Segoe UI Light" w:cs="Segoe UI Light"/>
        </w:rPr>
        <w:t>Configure the settings and click Save.</w:t>
      </w:r>
    </w:p>
    <w:p w14:paraId="2E4D47D7" w14:textId="77777777" w:rsidR="00875705" w:rsidRPr="00AF4198" w:rsidRDefault="00875705" w:rsidP="00875705">
      <w:pPr>
        <w:pStyle w:val="Heading2"/>
        <w:rPr>
          <w:rFonts w:ascii="Segoe UI Light" w:hAnsi="Segoe UI Light" w:cs="Segoe UI Light"/>
        </w:rPr>
      </w:pPr>
      <w:r w:rsidRPr="00AF4198">
        <w:rPr>
          <w:rFonts w:ascii="Segoe UI Light" w:hAnsi="Segoe UI Light" w:cs="Segoe UI Light"/>
        </w:rPr>
        <w:t>Settings Description</w:t>
      </w:r>
    </w:p>
    <w:p w14:paraId="65C9CA5C" w14:textId="77777777" w:rsidR="00875705" w:rsidRPr="00AF4198" w:rsidRDefault="00875705" w:rsidP="00875705">
      <w:pPr>
        <w:rPr>
          <w:rFonts w:ascii="Segoe UI Light" w:hAnsi="Segoe UI Light" w:cs="Segoe UI Light"/>
        </w:rPr>
      </w:pPr>
      <w:r w:rsidRPr="00AF4198">
        <w:rPr>
          <w:rFonts w:ascii="Segoe UI Light" w:hAnsi="Segoe UI Light" w:cs="Segoe UI Light"/>
        </w:rPr>
        <w:t>Key app settings are described below:</w:t>
      </w:r>
    </w:p>
    <w:p w14:paraId="096521AA" w14:textId="63272431" w:rsidR="00875705" w:rsidRPr="00AF4198" w:rsidRDefault="00875705" w:rsidP="00875705">
      <w:pPr>
        <w:pStyle w:val="ListParagraph"/>
        <w:numPr>
          <w:ilvl w:val="0"/>
          <w:numId w:val="13"/>
        </w:numPr>
        <w:rPr>
          <w:rFonts w:ascii="Segoe UI Light" w:hAnsi="Segoe UI Light" w:cs="Segoe UI Light"/>
        </w:rPr>
      </w:pPr>
      <w:r w:rsidRPr="00AF4198">
        <w:rPr>
          <w:rFonts w:ascii="Segoe UI Light" w:hAnsi="Segoe UI Light" w:cs="Segoe UI Light"/>
          <w:b/>
          <w:bCs/>
        </w:rPr>
        <w:t>Limit requests to x days in future:</w:t>
      </w:r>
      <w:r w:rsidRPr="00AF4198">
        <w:rPr>
          <w:rFonts w:ascii="Segoe UI Light" w:hAnsi="Segoe UI Light" w:cs="Segoe UI Light"/>
        </w:rPr>
        <w:t xml:space="preserve"> This is the number of days in future </w:t>
      </w:r>
      <w:r w:rsidR="000C6E0F" w:rsidRPr="00AF4198">
        <w:rPr>
          <w:rFonts w:ascii="Segoe UI Light" w:hAnsi="Segoe UI Light" w:cs="Segoe UI Light"/>
        </w:rPr>
        <w:t>that</w:t>
      </w:r>
      <w:r w:rsidRPr="00AF4198">
        <w:rPr>
          <w:rFonts w:ascii="Segoe UI Light" w:hAnsi="Segoe UI Light" w:cs="Segoe UI Light"/>
        </w:rPr>
        <w:t xml:space="preserve"> users can make reservations. By default, the value is set to 14. </w:t>
      </w:r>
    </w:p>
    <w:p w14:paraId="07C91C00" w14:textId="77777777" w:rsidR="00875705" w:rsidRPr="00AF4198" w:rsidRDefault="00875705" w:rsidP="00875705">
      <w:pPr>
        <w:pStyle w:val="ListParagraph"/>
        <w:numPr>
          <w:ilvl w:val="0"/>
          <w:numId w:val="13"/>
        </w:numPr>
        <w:rPr>
          <w:rFonts w:ascii="Segoe UI Light" w:hAnsi="Segoe UI Light" w:cs="Segoe UI Light"/>
        </w:rPr>
      </w:pPr>
      <w:r w:rsidRPr="00AF4198">
        <w:rPr>
          <w:rFonts w:ascii="Segoe UI Light" w:hAnsi="Segoe UI Light" w:cs="Segoe UI Light"/>
          <w:b/>
          <w:bCs/>
        </w:rPr>
        <w:t>Error message when request date exceeds limit:</w:t>
      </w:r>
      <w:r w:rsidRPr="00AF4198">
        <w:rPr>
          <w:rFonts w:ascii="Segoe UI Light" w:hAnsi="Segoe UI Light" w:cs="Segoe UI Light"/>
        </w:rPr>
        <w:t xml:space="preserve"> This message appears in the Building Access app if a user tries to make a reservation for a date that is after the allowed limit as defined in the setting above.</w:t>
      </w:r>
    </w:p>
    <w:p w14:paraId="4943EA0A" w14:textId="1AAC1A5B" w:rsidR="00875705" w:rsidRPr="00AF4198" w:rsidRDefault="00875705" w:rsidP="00875705">
      <w:pPr>
        <w:pStyle w:val="ListParagraph"/>
        <w:numPr>
          <w:ilvl w:val="0"/>
          <w:numId w:val="13"/>
        </w:numPr>
        <w:rPr>
          <w:rFonts w:ascii="Segoe UI Light" w:hAnsi="Segoe UI Light" w:cs="Segoe UI Light"/>
        </w:rPr>
      </w:pPr>
      <w:commentRangeStart w:id="5"/>
      <w:r w:rsidRPr="00AF4198">
        <w:rPr>
          <w:rFonts w:ascii="Segoe UI Light" w:hAnsi="Segoe UI Light" w:cs="Segoe UI Light"/>
          <w:b/>
          <w:bCs/>
        </w:rPr>
        <w:t xml:space="preserve">Admin </w:t>
      </w:r>
      <w:proofErr w:type="spellStart"/>
      <w:r w:rsidRPr="00AF4198">
        <w:rPr>
          <w:rFonts w:ascii="Segoe UI Light" w:hAnsi="Segoe UI Light" w:cs="Segoe UI Light"/>
          <w:b/>
          <w:bCs/>
        </w:rPr>
        <w:t>TeamID</w:t>
      </w:r>
      <w:proofErr w:type="spellEnd"/>
      <w:r w:rsidRPr="00AF4198">
        <w:rPr>
          <w:rFonts w:ascii="Segoe UI Light" w:hAnsi="Segoe UI Light" w:cs="Segoe UI Light"/>
          <w:b/>
          <w:bCs/>
        </w:rPr>
        <w:t>:</w:t>
      </w:r>
      <w:r w:rsidRPr="00AF4198">
        <w:rPr>
          <w:rFonts w:ascii="Segoe UI Light" w:hAnsi="Segoe UI Light" w:cs="Segoe UI Light"/>
        </w:rPr>
        <w:t xml:space="preserve"> This is the ID of the Admin team’s Microsoft Team. The Admin team receives approval adaptive card in the channel configured below if manager information is not configured for requestor in Active Directory.</w:t>
      </w:r>
      <w:commentRangeEnd w:id="5"/>
      <w:r w:rsidR="00F04BB6" w:rsidRPr="00AF4198">
        <w:rPr>
          <w:rStyle w:val="CommentReference"/>
          <w:rFonts w:ascii="Segoe UI Light" w:hAnsi="Segoe UI Light" w:cs="Segoe UI Light"/>
        </w:rPr>
        <w:commentReference w:id="5"/>
      </w:r>
    </w:p>
    <w:p w14:paraId="4D766AC2" w14:textId="577BE142" w:rsidR="00875705" w:rsidRPr="00AF4198" w:rsidRDefault="00875705" w:rsidP="00875705">
      <w:pPr>
        <w:pStyle w:val="ListParagraph"/>
        <w:numPr>
          <w:ilvl w:val="0"/>
          <w:numId w:val="13"/>
        </w:numPr>
        <w:rPr>
          <w:rFonts w:ascii="Segoe UI Light" w:hAnsi="Segoe UI Light" w:cs="Segoe UI Light"/>
        </w:rPr>
      </w:pPr>
      <w:commentRangeStart w:id="6"/>
      <w:r w:rsidRPr="00AF4198">
        <w:rPr>
          <w:rFonts w:ascii="Segoe UI Light" w:hAnsi="Segoe UI Light" w:cs="Segoe UI Light"/>
          <w:b/>
          <w:bCs/>
        </w:rPr>
        <w:t>Admin Teams Channel ID:</w:t>
      </w:r>
      <w:r w:rsidRPr="00AF4198">
        <w:rPr>
          <w:rFonts w:ascii="Segoe UI Light" w:hAnsi="Segoe UI Light" w:cs="Segoe UI Light"/>
        </w:rPr>
        <w:t xml:space="preserve"> This is the ID of the Admin team’s Microsoft Team’s channel. This channel receives approval adaptive card if manager information is not configured for requestor in Active Directory.</w:t>
      </w:r>
      <w:commentRangeEnd w:id="6"/>
      <w:r w:rsidR="00F04BB6" w:rsidRPr="00AF4198">
        <w:rPr>
          <w:rStyle w:val="CommentReference"/>
          <w:rFonts w:ascii="Segoe UI Light" w:hAnsi="Segoe UI Light" w:cs="Segoe UI Light"/>
        </w:rPr>
        <w:commentReference w:id="6"/>
      </w:r>
    </w:p>
    <w:p w14:paraId="52EA683F" w14:textId="77777777" w:rsidR="00875705" w:rsidRPr="00AF4198" w:rsidRDefault="00875705" w:rsidP="00875705">
      <w:pPr>
        <w:pStyle w:val="ListParagraph"/>
        <w:numPr>
          <w:ilvl w:val="0"/>
          <w:numId w:val="13"/>
        </w:numPr>
        <w:rPr>
          <w:rFonts w:ascii="Segoe UI Light" w:hAnsi="Segoe UI Light" w:cs="Segoe UI Light"/>
        </w:rPr>
      </w:pPr>
      <w:r w:rsidRPr="00AF4198">
        <w:rPr>
          <w:rFonts w:ascii="Segoe UI Light" w:hAnsi="Segoe UI Light" w:cs="Segoe UI Light"/>
          <w:b/>
          <w:bCs/>
        </w:rPr>
        <w:t>Show inline approval buttons on approvals:</w:t>
      </w:r>
      <w:r w:rsidRPr="00AF4198">
        <w:rPr>
          <w:rFonts w:ascii="Segoe UI Light" w:hAnsi="Segoe UI Light" w:cs="Segoe UI Light"/>
        </w:rPr>
        <w:t xml:space="preserve"> If set to On, this allows managers to approve the requests individually from within the Building Access App. If this setting is switched off, managers can only bulk approve requests.</w:t>
      </w:r>
    </w:p>
    <w:p w14:paraId="06FB8E60" w14:textId="77777777" w:rsidR="006046E1" w:rsidRPr="00AF4198" w:rsidRDefault="006046E1" w:rsidP="006046E1">
      <w:pPr>
        <w:pStyle w:val="ListParagraph"/>
        <w:rPr>
          <w:rFonts w:ascii="Segoe UI Light" w:hAnsi="Segoe UI Light" w:cs="Segoe UI Light"/>
          <w:b/>
          <w:bCs/>
        </w:rPr>
      </w:pPr>
    </w:p>
    <w:tbl>
      <w:tblPr>
        <w:tblStyle w:val="TableGrid"/>
        <w:tblW w:w="0" w:type="auto"/>
        <w:tblInd w:w="720" w:type="dxa"/>
        <w:tblLook w:val="04A0" w:firstRow="1" w:lastRow="0" w:firstColumn="1" w:lastColumn="0" w:noHBand="0" w:noVBand="1"/>
      </w:tblPr>
      <w:tblGrid>
        <w:gridCol w:w="4122"/>
        <w:gridCol w:w="4174"/>
      </w:tblGrid>
      <w:tr w:rsidR="00BC5F10" w:rsidRPr="00AF4198" w14:paraId="5B7FFC48" w14:textId="77777777" w:rsidTr="00BC5F10">
        <w:tc>
          <w:tcPr>
            <w:tcW w:w="4508" w:type="dxa"/>
          </w:tcPr>
          <w:p w14:paraId="75CBF454" w14:textId="0FB6AFFA" w:rsidR="00BC5F10" w:rsidRPr="00AF4198" w:rsidRDefault="00BC5F10" w:rsidP="006046E1">
            <w:pPr>
              <w:pStyle w:val="ListParagraph"/>
              <w:ind w:left="0"/>
              <w:rPr>
                <w:rFonts w:ascii="Segoe UI Light" w:hAnsi="Segoe UI Light" w:cs="Segoe UI Light"/>
                <w:b/>
                <w:bCs/>
              </w:rPr>
            </w:pPr>
            <w:r w:rsidRPr="00AF4198">
              <w:rPr>
                <w:rFonts w:ascii="Segoe UI Light" w:hAnsi="Segoe UI Light" w:cs="Segoe UI Light"/>
                <w:b/>
                <w:bCs/>
              </w:rPr>
              <w:t>With this setting set to “on” each line item has its own approve/reject button.</w:t>
            </w:r>
          </w:p>
        </w:tc>
        <w:tc>
          <w:tcPr>
            <w:tcW w:w="4508" w:type="dxa"/>
          </w:tcPr>
          <w:p w14:paraId="2C69376C" w14:textId="18CDEBD3" w:rsidR="00BC5F10" w:rsidRPr="00AF4198" w:rsidRDefault="00BC5F10" w:rsidP="006046E1">
            <w:pPr>
              <w:pStyle w:val="ListParagraph"/>
              <w:ind w:left="0"/>
              <w:rPr>
                <w:rFonts w:ascii="Segoe UI Light" w:hAnsi="Segoe UI Light" w:cs="Segoe UI Light"/>
                <w:b/>
                <w:bCs/>
              </w:rPr>
            </w:pPr>
            <w:r w:rsidRPr="00AF4198">
              <w:rPr>
                <w:rFonts w:ascii="Segoe UI Light" w:hAnsi="Segoe UI Light" w:cs="Segoe UI Light"/>
                <w:b/>
                <w:bCs/>
              </w:rPr>
              <w:t xml:space="preserve">With this setting set to “off” </w:t>
            </w:r>
            <w:r w:rsidR="00DC12AA" w:rsidRPr="00AF4198">
              <w:rPr>
                <w:rFonts w:ascii="Segoe UI Light" w:hAnsi="Segoe UI Light" w:cs="Segoe UI Light"/>
                <w:b/>
                <w:bCs/>
              </w:rPr>
              <w:t xml:space="preserve">approvals are only done by checking each item and </w:t>
            </w:r>
            <w:r w:rsidR="00DC12AA" w:rsidRPr="00AF4198">
              <w:rPr>
                <w:rFonts w:ascii="Segoe UI Light" w:hAnsi="Segoe UI Light" w:cs="Segoe UI Light"/>
                <w:b/>
                <w:bCs/>
              </w:rPr>
              <w:lastRenderedPageBreak/>
              <w:t>selecting an option at the bottom of the screen.</w:t>
            </w:r>
          </w:p>
        </w:tc>
      </w:tr>
      <w:tr w:rsidR="00BC5F10" w:rsidRPr="00AF4198" w14:paraId="0B8492E3" w14:textId="77777777" w:rsidTr="00BC5F10">
        <w:tc>
          <w:tcPr>
            <w:tcW w:w="4508" w:type="dxa"/>
          </w:tcPr>
          <w:p w14:paraId="57FE2C06" w14:textId="5FEDA295" w:rsidR="00BC5F10" w:rsidRPr="00AF4198" w:rsidRDefault="00BC5F10" w:rsidP="006046E1">
            <w:pPr>
              <w:pStyle w:val="ListParagraph"/>
              <w:ind w:left="0"/>
              <w:rPr>
                <w:rFonts w:ascii="Segoe UI Light" w:hAnsi="Segoe UI Light" w:cs="Segoe UI Light"/>
                <w:b/>
                <w:bCs/>
              </w:rPr>
            </w:pPr>
            <w:r w:rsidRPr="00AF4198">
              <w:rPr>
                <w:rFonts w:ascii="Segoe UI Light" w:hAnsi="Segoe UI Light" w:cs="Segoe UI Light"/>
                <w:noProof/>
              </w:rPr>
              <w:lastRenderedPageBreak/>
              <w:drawing>
                <wp:inline distT="0" distB="0" distL="0" distR="0" wp14:anchorId="3A830AF7" wp14:editId="02D321DE">
                  <wp:extent cx="2306214" cy="20803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0272" cy="2111066"/>
                          </a:xfrm>
                          <a:prstGeom prst="rect">
                            <a:avLst/>
                          </a:prstGeom>
                        </pic:spPr>
                      </pic:pic>
                    </a:graphicData>
                  </a:graphic>
                </wp:inline>
              </w:drawing>
            </w:r>
          </w:p>
        </w:tc>
        <w:tc>
          <w:tcPr>
            <w:tcW w:w="4508" w:type="dxa"/>
          </w:tcPr>
          <w:p w14:paraId="4CEBC22A" w14:textId="6AAC7AE6" w:rsidR="00BC5F10" w:rsidRPr="00AF4198" w:rsidRDefault="00BC5F10" w:rsidP="006046E1">
            <w:pPr>
              <w:pStyle w:val="ListParagraph"/>
              <w:ind w:left="0"/>
              <w:rPr>
                <w:rFonts w:ascii="Segoe UI Light" w:hAnsi="Segoe UI Light" w:cs="Segoe UI Light"/>
                <w:b/>
                <w:bCs/>
              </w:rPr>
            </w:pPr>
            <w:r w:rsidRPr="00AF4198">
              <w:rPr>
                <w:rFonts w:ascii="Segoe UI Light" w:hAnsi="Segoe UI Light" w:cs="Segoe UI Light"/>
                <w:b/>
                <w:bCs/>
                <w:noProof/>
              </w:rPr>
              <w:drawing>
                <wp:inline distT="0" distB="0" distL="0" distR="0" wp14:anchorId="75F3CC4D" wp14:editId="3E45958F">
                  <wp:extent cx="2361294" cy="2121136"/>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65273" cy="2124710"/>
                          </a:xfrm>
                          <a:prstGeom prst="rect">
                            <a:avLst/>
                          </a:prstGeom>
                        </pic:spPr>
                      </pic:pic>
                    </a:graphicData>
                  </a:graphic>
                </wp:inline>
              </w:drawing>
            </w:r>
          </w:p>
        </w:tc>
      </w:tr>
    </w:tbl>
    <w:p w14:paraId="1BD629AB" w14:textId="78D35EED" w:rsidR="006046E1" w:rsidRPr="00AF4198" w:rsidRDefault="006046E1" w:rsidP="00A466A9">
      <w:pPr>
        <w:pStyle w:val="ListParagraph"/>
        <w:ind w:left="0"/>
        <w:rPr>
          <w:rFonts w:ascii="Segoe UI Light" w:hAnsi="Segoe UI Light" w:cs="Segoe UI Light"/>
        </w:rPr>
      </w:pPr>
    </w:p>
    <w:p w14:paraId="05AE1594" w14:textId="3394BE31" w:rsidR="00875705" w:rsidRPr="00AF4198" w:rsidRDefault="00875705" w:rsidP="00057B83">
      <w:pPr>
        <w:pStyle w:val="ListParagraph"/>
        <w:numPr>
          <w:ilvl w:val="0"/>
          <w:numId w:val="13"/>
        </w:numPr>
        <w:rPr>
          <w:ins w:id="7" w:author="Phil Topness" w:date="2020-06-18T19:05:00Z"/>
          <w:rFonts w:ascii="Segoe UI Light" w:hAnsi="Segoe UI Light" w:cs="Segoe UI Light"/>
        </w:rPr>
      </w:pPr>
      <w:r w:rsidRPr="00AF4198">
        <w:rPr>
          <w:rFonts w:ascii="Segoe UI Light" w:hAnsi="Segoe UI Light" w:cs="Segoe UI Light"/>
          <w:b/>
          <w:bCs/>
        </w:rPr>
        <w:t>Enable Safety Precautions feature:</w:t>
      </w:r>
      <w:r w:rsidRPr="00AF4198">
        <w:rPr>
          <w:rFonts w:ascii="Segoe UI Light" w:hAnsi="Segoe UI Light" w:cs="Segoe UI Light"/>
        </w:rPr>
        <w:t xml:space="preserve"> If set to On, the Safety precautions feature is available in the Building Access App. If set to Off, the Safety Precaution feature does not appear in the Building Access App for the users to select.</w:t>
      </w:r>
    </w:p>
    <w:p w14:paraId="61A994B9" w14:textId="30C12B03" w:rsidR="001E1258" w:rsidRPr="00AF4198" w:rsidRDefault="00C3348C" w:rsidP="00A466A9">
      <w:pPr>
        <w:pStyle w:val="ListParagraph"/>
        <w:rPr>
          <w:rFonts w:ascii="Segoe UI Light" w:hAnsi="Segoe UI Light" w:cs="Segoe UI Light"/>
        </w:rPr>
      </w:pPr>
      <w:ins w:id="8" w:author="Phil Topness" w:date="2020-06-18T19:05:00Z">
        <w:r w:rsidRPr="00AF4198">
          <w:rPr>
            <w:rFonts w:ascii="Segoe UI Light" w:hAnsi="Segoe UI Light" w:cs="Segoe UI Light"/>
            <w:noProof/>
          </w:rPr>
          <w:drawing>
            <wp:inline distT="0" distB="0" distL="0" distR="0" wp14:anchorId="4B7726DA" wp14:editId="4D50DBA5">
              <wp:extent cx="4075708" cy="1224068"/>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1668" cy="1231865"/>
                      </a:xfrm>
                      <a:prstGeom prst="rect">
                        <a:avLst/>
                      </a:prstGeom>
                      <a:noFill/>
                      <a:ln>
                        <a:noFill/>
                      </a:ln>
                    </pic:spPr>
                  </pic:pic>
                </a:graphicData>
              </a:graphic>
            </wp:inline>
          </w:drawing>
        </w:r>
      </w:ins>
    </w:p>
    <w:p w14:paraId="027E7655" w14:textId="33B5FC72" w:rsidR="00875705" w:rsidRPr="00AF4198" w:rsidRDefault="00875705" w:rsidP="00A466A9">
      <w:pPr>
        <w:pStyle w:val="ListParagraph"/>
        <w:numPr>
          <w:ilvl w:val="0"/>
          <w:numId w:val="13"/>
        </w:numPr>
        <w:rPr>
          <w:rFonts w:ascii="Segoe UI Light" w:hAnsi="Segoe UI Light" w:cs="Segoe UI Light"/>
        </w:rPr>
      </w:pPr>
      <w:r w:rsidRPr="00AF4198">
        <w:rPr>
          <w:rFonts w:ascii="Segoe UI Light" w:hAnsi="Segoe UI Light" w:cs="Segoe UI Light"/>
          <w:b/>
          <w:bCs/>
        </w:rPr>
        <w:t>Require Key Question completion before creating reservations:</w:t>
      </w:r>
      <w:r w:rsidRPr="00AF4198">
        <w:rPr>
          <w:rFonts w:ascii="Segoe UI Light" w:hAnsi="Segoe UI Light" w:cs="Segoe UI Light"/>
        </w:rPr>
        <w:t xml:space="preserve"> If set to On, users are required to answer the Key Questions before making a reservation to a building. If set to Off the Key Questions screen does not appear in the Building Access App.</w:t>
      </w:r>
    </w:p>
    <w:p w14:paraId="1C15B018" w14:textId="36AA522C" w:rsidR="00875705" w:rsidRPr="00AF4198" w:rsidRDefault="00875705" w:rsidP="00057B83">
      <w:pPr>
        <w:pStyle w:val="ListParagraph"/>
        <w:numPr>
          <w:ilvl w:val="0"/>
          <w:numId w:val="13"/>
        </w:numPr>
        <w:rPr>
          <w:rFonts w:ascii="Segoe UI Light" w:hAnsi="Segoe UI Light" w:cs="Segoe UI Light"/>
        </w:rPr>
      </w:pPr>
      <w:r w:rsidRPr="00AF4198">
        <w:rPr>
          <w:rFonts w:ascii="Segoe UI Light" w:hAnsi="Segoe UI Light" w:cs="Segoe UI Light"/>
          <w:b/>
          <w:bCs/>
        </w:rPr>
        <w:t xml:space="preserve">Key Questions failure message: </w:t>
      </w:r>
      <w:r w:rsidRPr="00AF4198">
        <w:rPr>
          <w:rFonts w:ascii="Segoe UI Light" w:hAnsi="Segoe UI Light" w:cs="Segoe UI Light"/>
        </w:rPr>
        <w:t xml:space="preserve">If the users are required to complete key questions as per the setting above, the app requires them to answer </w:t>
      </w:r>
      <w:r w:rsidRPr="00AF4198">
        <w:rPr>
          <w:rFonts w:ascii="Segoe UI Light" w:hAnsi="Segoe UI Light" w:cs="Segoe UI Light"/>
          <w:b/>
          <w:bCs/>
        </w:rPr>
        <w:t>No</w:t>
      </w:r>
      <w:r w:rsidRPr="00AF4198">
        <w:rPr>
          <w:rFonts w:ascii="Segoe UI Light" w:hAnsi="Segoe UI Light" w:cs="Segoe UI Light"/>
        </w:rPr>
        <w:t xml:space="preserve"> to all questions. If </w:t>
      </w:r>
      <w:r w:rsidR="00C818E6" w:rsidRPr="00AF4198">
        <w:rPr>
          <w:rFonts w:ascii="Segoe UI Light" w:hAnsi="Segoe UI Light" w:cs="Segoe UI Light"/>
        </w:rPr>
        <w:t xml:space="preserve">the </w:t>
      </w:r>
      <w:r w:rsidRPr="00AF4198">
        <w:rPr>
          <w:rFonts w:ascii="Segoe UI Light" w:hAnsi="Segoe UI Light" w:cs="Segoe UI Light"/>
        </w:rPr>
        <w:t xml:space="preserve">user answers Yes to any of the Key Question, they are not allowed to make a reservation. This setting is the message that appears in Building Access App when </w:t>
      </w:r>
      <w:r w:rsidR="007C3752" w:rsidRPr="00AF4198">
        <w:rPr>
          <w:rFonts w:ascii="Segoe UI Light" w:hAnsi="Segoe UI Light" w:cs="Segoe UI Light"/>
        </w:rPr>
        <w:t xml:space="preserve">the </w:t>
      </w:r>
      <w:r w:rsidRPr="00AF4198">
        <w:rPr>
          <w:rFonts w:ascii="Segoe UI Light" w:hAnsi="Segoe UI Light" w:cs="Segoe UI Light"/>
        </w:rPr>
        <w:t>users answer</w:t>
      </w:r>
      <w:r w:rsidR="007C3752" w:rsidRPr="00AF4198">
        <w:rPr>
          <w:rFonts w:ascii="Segoe UI Light" w:hAnsi="Segoe UI Light" w:cs="Segoe UI Light"/>
        </w:rPr>
        <w:t>s</w:t>
      </w:r>
      <w:r w:rsidRPr="00AF4198">
        <w:rPr>
          <w:rFonts w:ascii="Segoe UI Light" w:hAnsi="Segoe UI Light" w:cs="Segoe UI Light"/>
        </w:rPr>
        <w:t xml:space="preserve"> Yes to any of the key questions.</w:t>
      </w:r>
    </w:p>
    <w:p w14:paraId="131B88AB" w14:textId="257EC84E" w:rsidR="00185847" w:rsidRPr="00AF4198" w:rsidRDefault="00185847" w:rsidP="00401572">
      <w:pPr>
        <w:pStyle w:val="Heading1"/>
        <w:rPr>
          <w:rFonts w:ascii="Segoe UI Light" w:hAnsi="Segoe UI Light" w:cs="Segoe UI Light"/>
        </w:rPr>
      </w:pPr>
      <w:r w:rsidRPr="00AF4198">
        <w:rPr>
          <w:rFonts w:ascii="Segoe UI Light" w:hAnsi="Segoe UI Light" w:cs="Segoe UI Light"/>
        </w:rPr>
        <w:t>Buildings</w:t>
      </w:r>
    </w:p>
    <w:p w14:paraId="0BD70F69" w14:textId="111FAF81" w:rsidR="00185847" w:rsidRPr="00AF4198" w:rsidRDefault="00185847" w:rsidP="00185847">
      <w:pPr>
        <w:rPr>
          <w:rFonts w:ascii="Segoe UI Light" w:hAnsi="Segoe UI Light" w:cs="Segoe UI Light"/>
        </w:rPr>
      </w:pPr>
      <w:r w:rsidRPr="00AF4198">
        <w:rPr>
          <w:rFonts w:ascii="Segoe UI Light" w:hAnsi="Segoe UI Light" w:cs="Segoe UI Light"/>
        </w:rPr>
        <w:t>Buildings are bookable entities which can be reserved by users for specific dates.</w:t>
      </w:r>
      <w:r w:rsidR="00452430" w:rsidRPr="00AF4198">
        <w:rPr>
          <w:rFonts w:ascii="Segoe UI Light" w:hAnsi="Segoe UI Light" w:cs="Segoe UI Light"/>
        </w:rPr>
        <w:t xml:space="preserve"> A Building has following properties:</w:t>
      </w:r>
    </w:p>
    <w:p w14:paraId="079CB3EB" w14:textId="4D33C7C3" w:rsidR="00452430" w:rsidRPr="00AF4198" w:rsidRDefault="00452430" w:rsidP="00452430">
      <w:pPr>
        <w:pStyle w:val="ListParagraph"/>
        <w:numPr>
          <w:ilvl w:val="0"/>
          <w:numId w:val="3"/>
        </w:numPr>
        <w:rPr>
          <w:rFonts w:ascii="Segoe UI Light" w:hAnsi="Segoe UI Light" w:cs="Segoe UI Light"/>
        </w:rPr>
      </w:pPr>
      <w:r w:rsidRPr="00AF4198">
        <w:rPr>
          <w:rFonts w:ascii="Segoe UI Light" w:hAnsi="Segoe UI Light" w:cs="Segoe UI Light"/>
          <w:b/>
          <w:bCs/>
        </w:rPr>
        <w:t>Building Name:</w:t>
      </w:r>
      <w:r w:rsidRPr="00AF4198">
        <w:rPr>
          <w:rFonts w:ascii="Segoe UI Light" w:hAnsi="Segoe UI Light" w:cs="Segoe UI Light"/>
        </w:rPr>
        <w:t xml:space="preserve"> Name of the building.</w:t>
      </w:r>
    </w:p>
    <w:p w14:paraId="5683725C" w14:textId="4770452F" w:rsidR="00452430" w:rsidRPr="00AF4198" w:rsidRDefault="00452430" w:rsidP="00452430">
      <w:pPr>
        <w:pStyle w:val="ListParagraph"/>
        <w:numPr>
          <w:ilvl w:val="0"/>
          <w:numId w:val="3"/>
        </w:numPr>
        <w:rPr>
          <w:rFonts w:ascii="Segoe UI Light" w:hAnsi="Segoe UI Light" w:cs="Segoe UI Light"/>
        </w:rPr>
      </w:pPr>
      <w:r w:rsidRPr="00AF4198">
        <w:rPr>
          <w:rFonts w:ascii="Segoe UI Light" w:hAnsi="Segoe UI Light" w:cs="Segoe UI Light"/>
          <w:b/>
          <w:bCs/>
        </w:rPr>
        <w:t>Address:</w:t>
      </w:r>
      <w:r w:rsidRPr="00AF4198">
        <w:rPr>
          <w:rFonts w:ascii="Segoe UI Light" w:hAnsi="Segoe UI Light" w:cs="Segoe UI Light"/>
        </w:rPr>
        <w:t xml:space="preserve"> Building address which should include postcode.</w:t>
      </w:r>
    </w:p>
    <w:p w14:paraId="391AF337" w14:textId="17450E24" w:rsidR="00452430" w:rsidRPr="00AF4198" w:rsidRDefault="00452430" w:rsidP="00452430">
      <w:pPr>
        <w:pStyle w:val="ListParagraph"/>
        <w:numPr>
          <w:ilvl w:val="0"/>
          <w:numId w:val="3"/>
        </w:numPr>
        <w:rPr>
          <w:rFonts w:ascii="Segoe UI Light" w:hAnsi="Segoe UI Light" w:cs="Segoe UI Light"/>
        </w:rPr>
      </w:pPr>
      <w:r w:rsidRPr="00AF4198">
        <w:rPr>
          <w:rFonts w:ascii="Segoe UI Light" w:hAnsi="Segoe UI Light" w:cs="Segoe UI Light"/>
          <w:b/>
          <w:bCs/>
        </w:rPr>
        <w:t>Country:</w:t>
      </w:r>
      <w:r w:rsidRPr="00AF4198">
        <w:rPr>
          <w:rFonts w:ascii="Segoe UI Light" w:hAnsi="Segoe UI Light" w:cs="Segoe UI Light"/>
        </w:rPr>
        <w:t xml:space="preserve"> Country where the building is located.</w:t>
      </w:r>
    </w:p>
    <w:p w14:paraId="4F3C4A80" w14:textId="649F9910" w:rsidR="00452430" w:rsidRPr="00AF4198" w:rsidRDefault="00452430" w:rsidP="00452430">
      <w:pPr>
        <w:pStyle w:val="ListParagraph"/>
        <w:numPr>
          <w:ilvl w:val="0"/>
          <w:numId w:val="3"/>
        </w:numPr>
        <w:rPr>
          <w:rFonts w:ascii="Segoe UI Light" w:hAnsi="Segoe UI Light" w:cs="Segoe UI Light"/>
        </w:rPr>
      </w:pPr>
      <w:r w:rsidRPr="00AF4198">
        <w:rPr>
          <w:rFonts w:ascii="Segoe UI Light" w:hAnsi="Segoe UI Light" w:cs="Segoe UI Light"/>
          <w:b/>
          <w:bCs/>
        </w:rPr>
        <w:t>Building Type:</w:t>
      </w:r>
      <w:r w:rsidRPr="00AF4198">
        <w:rPr>
          <w:rFonts w:ascii="Segoe UI Light" w:hAnsi="Segoe UI Light" w:cs="Segoe UI Light"/>
        </w:rPr>
        <w:t xml:space="preserve"> A building can be </w:t>
      </w:r>
      <w:r w:rsidR="008874D8" w:rsidRPr="00AF4198">
        <w:rPr>
          <w:rFonts w:ascii="Segoe UI Light" w:hAnsi="Segoe UI Light" w:cs="Segoe UI Light"/>
        </w:rPr>
        <w:t>one of two types:</w:t>
      </w:r>
    </w:p>
    <w:p w14:paraId="6A45A206" w14:textId="333BEF14" w:rsidR="00452430" w:rsidRPr="00AF4198" w:rsidRDefault="00452430" w:rsidP="00452430">
      <w:pPr>
        <w:pStyle w:val="ListParagraph"/>
        <w:numPr>
          <w:ilvl w:val="1"/>
          <w:numId w:val="3"/>
        </w:numPr>
        <w:rPr>
          <w:rFonts w:ascii="Segoe UI Light" w:hAnsi="Segoe UI Light" w:cs="Segoe UI Light"/>
        </w:rPr>
      </w:pPr>
      <w:r w:rsidRPr="00AF4198">
        <w:rPr>
          <w:rFonts w:ascii="Segoe UI Light" w:hAnsi="Segoe UI Light" w:cs="Segoe UI Light"/>
        </w:rPr>
        <w:t xml:space="preserve">Monitored Building: This type of building is monitored by security personnel who are responsible for making sure that users follow protocol and check </w:t>
      </w:r>
      <w:r w:rsidR="00705A47" w:rsidRPr="00AF4198">
        <w:rPr>
          <w:rFonts w:ascii="Segoe UI Light" w:hAnsi="Segoe UI Light" w:cs="Segoe UI Light"/>
        </w:rPr>
        <w:t>the employee</w:t>
      </w:r>
      <w:r w:rsidRPr="00AF4198">
        <w:rPr>
          <w:rFonts w:ascii="Segoe UI Light" w:hAnsi="Segoe UI Light" w:cs="Segoe UI Light"/>
        </w:rPr>
        <w:t xml:space="preserve"> into </w:t>
      </w:r>
      <w:r w:rsidR="00705A47" w:rsidRPr="00AF4198">
        <w:rPr>
          <w:rFonts w:ascii="Segoe UI Light" w:hAnsi="Segoe UI Light" w:cs="Segoe UI Light"/>
        </w:rPr>
        <w:t xml:space="preserve">and out of </w:t>
      </w:r>
      <w:r w:rsidRPr="00AF4198">
        <w:rPr>
          <w:rFonts w:ascii="Segoe UI Light" w:hAnsi="Segoe UI Light" w:cs="Segoe UI Light"/>
        </w:rPr>
        <w:t>a building.</w:t>
      </w:r>
    </w:p>
    <w:p w14:paraId="60D4269F" w14:textId="7E2D5FE3" w:rsidR="00452430" w:rsidRPr="00AF4198" w:rsidRDefault="00452430" w:rsidP="00452430">
      <w:pPr>
        <w:pStyle w:val="ListParagraph"/>
        <w:numPr>
          <w:ilvl w:val="1"/>
          <w:numId w:val="3"/>
        </w:numPr>
        <w:rPr>
          <w:rFonts w:ascii="Segoe UI Light" w:hAnsi="Segoe UI Light" w:cs="Segoe UI Light"/>
        </w:rPr>
      </w:pPr>
      <w:r w:rsidRPr="00AF4198">
        <w:rPr>
          <w:rFonts w:ascii="Segoe UI Light" w:hAnsi="Segoe UI Light" w:cs="Segoe UI Light"/>
        </w:rPr>
        <w:lastRenderedPageBreak/>
        <w:t>Unmonitored building: This type of building is not monitored by security personnel. Users are responsible for checking in and checking out.</w:t>
      </w:r>
    </w:p>
    <w:p w14:paraId="18412A4C" w14:textId="2DC47935" w:rsidR="00025DE1" w:rsidRPr="00AF4198" w:rsidRDefault="00025DE1" w:rsidP="00025DE1">
      <w:pPr>
        <w:pStyle w:val="ListParagraph"/>
        <w:numPr>
          <w:ilvl w:val="0"/>
          <w:numId w:val="3"/>
        </w:numPr>
        <w:rPr>
          <w:rFonts w:ascii="Segoe UI Light" w:hAnsi="Segoe UI Light" w:cs="Segoe UI Light"/>
        </w:rPr>
      </w:pPr>
      <w:r w:rsidRPr="00AF4198">
        <w:rPr>
          <w:rFonts w:ascii="Segoe UI Light" w:hAnsi="Segoe UI Light" w:cs="Segoe UI Light"/>
          <w:b/>
          <w:bCs/>
        </w:rPr>
        <w:t>Spaces:</w:t>
      </w:r>
      <w:r w:rsidRPr="00AF4198">
        <w:rPr>
          <w:rFonts w:ascii="Segoe UI Light" w:hAnsi="Segoe UI Light" w:cs="Segoe UI Light"/>
        </w:rPr>
        <w:t xml:space="preserve"> Each building has associated spaces. For instance, a building can have a first floor and a second floor. More information on spaces is listed in the next section.</w:t>
      </w:r>
    </w:p>
    <w:p w14:paraId="7299CC73" w14:textId="2B769E2A" w:rsidR="00452430" w:rsidRPr="00AF4198" w:rsidRDefault="00452430" w:rsidP="00452430">
      <w:pPr>
        <w:pStyle w:val="ListParagraph"/>
        <w:numPr>
          <w:ilvl w:val="0"/>
          <w:numId w:val="3"/>
        </w:numPr>
        <w:rPr>
          <w:rFonts w:ascii="Segoe UI Light" w:hAnsi="Segoe UI Light" w:cs="Segoe UI Light"/>
        </w:rPr>
      </w:pPr>
      <w:r w:rsidRPr="00AF4198">
        <w:rPr>
          <w:rFonts w:ascii="Segoe UI Light" w:hAnsi="Segoe UI Light" w:cs="Segoe UI Light"/>
          <w:b/>
          <w:bCs/>
        </w:rPr>
        <w:t>Seats:</w:t>
      </w:r>
      <w:r w:rsidR="00025DE1" w:rsidRPr="00AF4198">
        <w:rPr>
          <w:rFonts w:ascii="Segoe UI Light" w:hAnsi="Segoe UI Light" w:cs="Segoe UI Light"/>
        </w:rPr>
        <w:t xml:space="preserve"> The total number of </w:t>
      </w:r>
      <w:r w:rsidR="009501D5" w:rsidRPr="00AF4198">
        <w:rPr>
          <w:rFonts w:ascii="Segoe UI Light" w:hAnsi="Segoe UI Light" w:cs="Segoe UI Light"/>
        </w:rPr>
        <w:t xml:space="preserve">bookable </w:t>
      </w:r>
      <w:r w:rsidR="00025DE1" w:rsidRPr="00AF4198">
        <w:rPr>
          <w:rFonts w:ascii="Segoe UI Light" w:hAnsi="Segoe UI Light" w:cs="Segoe UI Light"/>
        </w:rPr>
        <w:t xml:space="preserve">seats in a building is an aggregation of seats in each associated space. For example, if first floor has 30 seats and second floor has 40, a building has </w:t>
      </w:r>
      <w:r w:rsidR="009501D5" w:rsidRPr="00AF4198">
        <w:rPr>
          <w:rFonts w:ascii="Segoe UI Light" w:hAnsi="Segoe UI Light" w:cs="Segoe UI Light"/>
        </w:rPr>
        <w:t>7</w:t>
      </w:r>
      <w:r w:rsidR="00025DE1" w:rsidRPr="00AF4198">
        <w:rPr>
          <w:rFonts w:ascii="Segoe UI Light" w:hAnsi="Segoe UI Light" w:cs="Segoe UI Light"/>
        </w:rPr>
        <w:t xml:space="preserve">0 total number of </w:t>
      </w:r>
      <w:r w:rsidR="009501D5" w:rsidRPr="00AF4198">
        <w:rPr>
          <w:rFonts w:ascii="Segoe UI Light" w:hAnsi="Segoe UI Light" w:cs="Segoe UI Light"/>
        </w:rPr>
        <w:t xml:space="preserve">bookable </w:t>
      </w:r>
      <w:r w:rsidR="00025DE1" w:rsidRPr="00AF4198">
        <w:rPr>
          <w:rFonts w:ascii="Segoe UI Light" w:hAnsi="Segoe UI Light" w:cs="Segoe UI Light"/>
        </w:rPr>
        <w:t>seats.</w:t>
      </w:r>
    </w:p>
    <w:p w14:paraId="6099C210" w14:textId="77777777" w:rsidR="009501D5" w:rsidRPr="00AF4198" w:rsidRDefault="00025DE1" w:rsidP="00452430">
      <w:pPr>
        <w:pStyle w:val="ListParagraph"/>
        <w:numPr>
          <w:ilvl w:val="0"/>
          <w:numId w:val="3"/>
        </w:numPr>
        <w:rPr>
          <w:rFonts w:ascii="Segoe UI Light" w:hAnsi="Segoe UI Light" w:cs="Segoe UI Light"/>
        </w:rPr>
      </w:pPr>
      <w:r w:rsidRPr="00AF4198">
        <w:rPr>
          <w:rFonts w:ascii="Segoe UI Light" w:hAnsi="Segoe UI Light" w:cs="Segoe UI Light"/>
          <w:b/>
          <w:bCs/>
        </w:rPr>
        <w:t>Auto-Approval Threshold:</w:t>
      </w:r>
      <w:r w:rsidRPr="00AF4198">
        <w:rPr>
          <w:rFonts w:ascii="Segoe UI Light" w:hAnsi="Segoe UI Light" w:cs="Segoe UI Light"/>
        </w:rPr>
        <w:t xml:space="preserve"> This is a percentage value which defines how many seats out of the total number of seats in a building </w:t>
      </w:r>
      <w:r w:rsidR="009501D5" w:rsidRPr="00AF4198">
        <w:rPr>
          <w:rFonts w:ascii="Segoe UI Light" w:hAnsi="Segoe UI Light" w:cs="Segoe UI Light"/>
        </w:rPr>
        <w:t xml:space="preserve">will be auto approved. Any requests outside the threshold will require manager’s or admin approval. For instance, </w:t>
      </w:r>
    </w:p>
    <w:p w14:paraId="52A317CC" w14:textId="67BA6A83" w:rsidR="009501D5" w:rsidRPr="00AF4198" w:rsidRDefault="009501D5" w:rsidP="009501D5">
      <w:pPr>
        <w:pStyle w:val="ListParagraph"/>
        <w:numPr>
          <w:ilvl w:val="1"/>
          <w:numId w:val="3"/>
        </w:numPr>
        <w:rPr>
          <w:rFonts w:ascii="Segoe UI Light" w:hAnsi="Segoe UI Light" w:cs="Segoe UI Light"/>
        </w:rPr>
      </w:pPr>
      <w:r w:rsidRPr="00AF4198">
        <w:rPr>
          <w:rFonts w:ascii="Segoe UI Light" w:hAnsi="Segoe UI Light" w:cs="Segoe UI Light"/>
        </w:rPr>
        <w:t>If building has 70 total number of bookable seats,</w:t>
      </w:r>
    </w:p>
    <w:p w14:paraId="620C0C3D" w14:textId="75951DA5" w:rsidR="00025DE1" w:rsidRPr="00AF4198" w:rsidRDefault="009501D5" w:rsidP="009501D5">
      <w:pPr>
        <w:pStyle w:val="ListParagraph"/>
        <w:numPr>
          <w:ilvl w:val="1"/>
          <w:numId w:val="3"/>
        </w:numPr>
        <w:rPr>
          <w:rFonts w:ascii="Segoe UI Light" w:hAnsi="Segoe UI Light" w:cs="Segoe UI Light"/>
        </w:rPr>
      </w:pPr>
      <w:r w:rsidRPr="00AF4198">
        <w:rPr>
          <w:rFonts w:ascii="Segoe UI Light" w:hAnsi="Segoe UI Light" w:cs="Segoe UI Light"/>
        </w:rPr>
        <w:t>If Auto-Approval threshold is 20%</w:t>
      </w:r>
    </w:p>
    <w:p w14:paraId="749F3F05" w14:textId="26A2E8A9" w:rsidR="009501D5" w:rsidRPr="00AF4198" w:rsidRDefault="00F212B1" w:rsidP="009501D5">
      <w:pPr>
        <w:pStyle w:val="ListParagraph"/>
        <w:numPr>
          <w:ilvl w:val="1"/>
          <w:numId w:val="3"/>
        </w:numPr>
        <w:rPr>
          <w:rFonts w:ascii="Segoe UI Light" w:hAnsi="Segoe UI Light" w:cs="Segoe UI Light"/>
        </w:rPr>
      </w:pPr>
      <w:r w:rsidRPr="00AF4198">
        <w:rPr>
          <w:rFonts w:ascii="Segoe UI Light" w:hAnsi="Segoe UI Light" w:cs="Segoe UI Light"/>
        </w:rPr>
        <w:t xml:space="preserve">Request for the first </w:t>
      </w:r>
      <w:commentRangeStart w:id="9"/>
      <w:commentRangeStart w:id="10"/>
      <w:r w:rsidR="00D43475" w:rsidRPr="00AF4198">
        <w:rPr>
          <w:rFonts w:ascii="Segoe UI Light" w:hAnsi="Segoe UI Light" w:cs="Segoe UI Light"/>
        </w:rPr>
        <w:t xml:space="preserve">14 </w:t>
      </w:r>
      <w:commentRangeEnd w:id="9"/>
      <w:r w:rsidR="00D43475" w:rsidRPr="00AF4198">
        <w:rPr>
          <w:rStyle w:val="CommentReference"/>
          <w:rFonts w:ascii="Segoe UI Light" w:hAnsi="Segoe UI Light" w:cs="Segoe UI Light"/>
        </w:rPr>
        <w:commentReference w:id="9"/>
      </w:r>
      <w:commentRangeEnd w:id="10"/>
      <w:r w:rsidR="00EB4718" w:rsidRPr="00AF4198">
        <w:rPr>
          <w:rStyle w:val="CommentReference"/>
          <w:rFonts w:ascii="Segoe UI Light" w:hAnsi="Segoe UI Light" w:cs="Segoe UI Light"/>
        </w:rPr>
        <w:commentReference w:id="10"/>
      </w:r>
      <w:r w:rsidRPr="00AF4198">
        <w:rPr>
          <w:rFonts w:ascii="Segoe UI Light" w:hAnsi="Segoe UI Light" w:cs="Segoe UI Light"/>
        </w:rPr>
        <w:t xml:space="preserve">seats are </w:t>
      </w:r>
      <w:r w:rsidR="009501D5" w:rsidRPr="00AF4198">
        <w:rPr>
          <w:rFonts w:ascii="Segoe UI Light" w:hAnsi="Segoe UI Light" w:cs="Segoe UI Light"/>
        </w:rPr>
        <w:t>auto approved</w:t>
      </w:r>
      <w:r w:rsidRPr="00AF4198">
        <w:rPr>
          <w:rFonts w:ascii="Segoe UI Light" w:hAnsi="Segoe UI Light" w:cs="Segoe UI Light"/>
        </w:rPr>
        <w:t>.</w:t>
      </w:r>
    </w:p>
    <w:p w14:paraId="7ECC7108" w14:textId="52C4516B" w:rsidR="00F212B1" w:rsidRPr="00AF4198" w:rsidRDefault="00F212B1" w:rsidP="009501D5">
      <w:pPr>
        <w:pStyle w:val="ListParagraph"/>
        <w:numPr>
          <w:ilvl w:val="1"/>
          <w:numId w:val="3"/>
        </w:numPr>
        <w:rPr>
          <w:rFonts w:ascii="Segoe UI Light" w:hAnsi="Segoe UI Light" w:cs="Segoe UI Light"/>
        </w:rPr>
      </w:pPr>
      <w:r w:rsidRPr="00AF4198">
        <w:rPr>
          <w:rFonts w:ascii="Segoe UI Light" w:hAnsi="Segoe UI Light" w:cs="Segoe UI Light"/>
        </w:rPr>
        <w:t>Any request for seats</w:t>
      </w:r>
      <w:r w:rsidR="00313894" w:rsidRPr="00AF4198">
        <w:rPr>
          <w:rFonts w:ascii="Segoe UI Light" w:hAnsi="Segoe UI Light" w:cs="Segoe UI Light"/>
        </w:rPr>
        <w:t xml:space="preserve"> after the first</w:t>
      </w:r>
      <w:r w:rsidRPr="00AF4198">
        <w:rPr>
          <w:rFonts w:ascii="Segoe UI Light" w:hAnsi="Segoe UI Light" w:cs="Segoe UI Light"/>
        </w:rPr>
        <w:t xml:space="preserve"> </w:t>
      </w:r>
      <w:r w:rsidR="00D43475" w:rsidRPr="00AF4198">
        <w:rPr>
          <w:rFonts w:ascii="Segoe UI Light" w:hAnsi="Segoe UI Light" w:cs="Segoe UI Light"/>
        </w:rPr>
        <w:t xml:space="preserve">14 </w:t>
      </w:r>
      <w:r w:rsidRPr="00AF4198">
        <w:rPr>
          <w:rFonts w:ascii="Segoe UI Light" w:hAnsi="Segoe UI Light" w:cs="Segoe UI Light"/>
        </w:rPr>
        <w:t>will need manager or admin approval.</w:t>
      </w:r>
    </w:p>
    <w:p w14:paraId="0CD9BAC9" w14:textId="4A7D8922" w:rsidR="00F212B1" w:rsidRPr="00AF4198" w:rsidRDefault="00313894" w:rsidP="00F212B1">
      <w:pPr>
        <w:pStyle w:val="ListParagraph"/>
        <w:numPr>
          <w:ilvl w:val="0"/>
          <w:numId w:val="3"/>
        </w:numPr>
        <w:rPr>
          <w:rFonts w:ascii="Segoe UI Light" w:hAnsi="Segoe UI Light" w:cs="Segoe UI Light"/>
        </w:rPr>
      </w:pPr>
      <w:r w:rsidRPr="00AF4198">
        <w:rPr>
          <w:rFonts w:ascii="Segoe UI Light" w:hAnsi="Segoe UI Light" w:cs="Segoe UI Light"/>
          <w:b/>
          <w:bCs/>
        </w:rPr>
        <w:t>Key Eligibility Criteria:</w:t>
      </w:r>
      <w:r w:rsidRPr="00AF4198">
        <w:rPr>
          <w:rFonts w:ascii="Segoe UI Light" w:hAnsi="Segoe UI Light" w:cs="Segoe UI Light"/>
        </w:rPr>
        <w:t xml:space="preserve"> </w:t>
      </w:r>
      <w:r w:rsidR="00D43475" w:rsidRPr="00AF4198">
        <w:rPr>
          <w:rFonts w:ascii="Segoe UI Light" w:hAnsi="Segoe UI Light" w:cs="Segoe UI Light"/>
        </w:rPr>
        <w:t xml:space="preserve">This informs employees of precautions, special scenarios (for example, </w:t>
      </w:r>
      <w:r w:rsidR="00DC6810" w:rsidRPr="00AF4198">
        <w:rPr>
          <w:rFonts w:ascii="Segoe UI Light" w:hAnsi="Segoe UI Light" w:cs="Segoe UI Light"/>
        </w:rPr>
        <w:t>special parking or entrance restrictions) or necessary special equipment needed to use this building</w:t>
      </w:r>
      <w:r w:rsidRPr="00AF4198">
        <w:rPr>
          <w:rFonts w:ascii="Segoe UI Light" w:hAnsi="Segoe UI Light" w:cs="Segoe UI Light"/>
        </w:rPr>
        <w:t>.</w:t>
      </w:r>
    </w:p>
    <w:p w14:paraId="2A473ED9" w14:textId="1A22BE97" w:rsidR="00313894" w:rsidRPr="00AF4198" w:rsidRDefault="00313894" w:rsidP="00F212B1">
      <w:pPr>
        <w:pStyle w:val="ListParagraph"/>
        <w:numPr>
          <w:ilvl w:val="0"/>
          <w:numId w:val="3"/>
        </w:numPr>
        <w:rPr>
          <w:rFonts w:ascii="Segoe UI Light" w:hAnsi="Segoe UI Light" w:cs="Segoe UI Light"/>
        </w:rPr>
      </w:pPr>
      <w:r w:rsidRPr="00AF4198">
        <w:rPr>
          <w:rFonts w:ascii="Segoe UI Light" w:hAnsi="Segoe UI Light" w:cs="Segoe UI Light"/>
          <w:b/>
          <w:bCs/>
        </w:rPr>
        <w:t>Onsite Access Instructions:</w:t>
      </w:r>
      <w:r w:rsidRPr="00AF4198">
        <w:rPr>
          <w:rFonts w:ascii="Segoe UI Light" w:hAnsi="Segoe UI Light" w:cs="Segoe UI Light"/>
        </w:rPr>
        <w:t xml:space="preserve"> Instructions to be followed when onsite.</w:t>
      </w:r>
    </w:p>
    <w:p w14:paraId="41F67694" w14:textId="61433D71" w:rsidR="00313894" w:rsidRPr="00AF4198" w:rsidRDefault="00313894" w:rsidP="00F212B1">
      <w:pPr>
        <w:pStyle w:val="ListParagraph"/>
        <w:numPr>
          <w:ilvl w:val="0"/>
          <w:numId w:val="3"/>
        </w:numPr>
        <w:rPr>
          <w:rFonts w:ascii="Segoe UI Light" w:hAnsi="Segoe UI Light" w:cs="Segoe UI Light"/>
        </w:rPr>
      </w:pPr>
      <w:r w:rsidRPr="00AF4198">
        <w:rPr>
          <w:rFonts w:ascii="Segoe UI Light" w:hAnsi="Segoe UI Light" w:cs="Segoe UI Light"/>
          <w:b/>
          <w:bCs/>
        </w:rPr>
        <w:t>Status:</w:t>
      </w:r>
      <w:r w:rsidRPr="00AF4198">
        <w:rPr>
          <w:rFonts w:ascii="Segoe UI Light" w:hAnsi="Segoe UI Light" w:cs="Segoe UI Light"/>
        </w:rPr>
        <w:t xml:space="preserve"> Status of the Building. Draft buildings cannot be chosen for reservation by the Users within Building Access app. Published can be chosen for reservation within Building Access app.</w:t>
      </w:r>
    </w:p>
    <w:p w14:paraId="6B98FD34" w14:textId="23375824" w:rsidR="00313894" w:rsidRPr="00AF4198" w:rsidRDefault="00313894" w:rsidP="00313894">
      <w:pPr>
        <w:pStyle w:val="Heading2"/>
        <w:rPr>
          <w:rFonts w:ascii="Segoe UI Light" w:hAnsi="Segoe UI Light" w:cs="Segoe UI Light"/>
        </w:rPr>
      </w:pPr>
      <w:r w:rsidRPr="00AF4198">
        <w:rPr>
          <w:rFonts w:ascii="Segoe UI Light" w:hAnsi="Segoe UI Light" w:cs="Segoe UI Light"/>
        </w:rPr>
        <w:t>C</w:t>
      </w:r>
      <w:r w:rsidR="00647B5B" w:rsidRPr="00AF4198">
        <w:rPr>
          <w:rFonts w:ascii="Segoe UI Light" w:hAnsi="Segoe UI Light" w:cs="Segoe UI Light"/>
        </w:rPr>
        <w:t>onfigure Buildings</w:t>
      </w:r>
    </w:p>
    <w:p w14:paraId="1D3D27DC" w14:textId="282F3958" w:rsidR="00647B5B" w:rsidRPr="00AF4198" w:rsidRDefault="00647B5B" w:rsidP="00647B5B">
      <w:pPr>
        <w:pStyle w:val="Heading3"/>
        <w:rPr>
          <w:rFonts w:ascii="Segoe UI Light" w:hAnsi="Segoe UI Light" w:cs="Segoe UI Light"/>
        </w:rPr>
      </w:pPr>
      <w:r w:rsidRPr="00AF4198">
        <w:rPr>
          <w:rFonts w:ascii="Segoe UI Light" w:hAnsi="Segoe UI Light" w:cs="Segoe UI Light"/>
        </w:rPr>
        <w:t>Create Building</w:t>
      </w:r>
    </w:p>
    <w:p w14:paraId="44E3442E" w14:textId="7181F08F" w:rsidR="00313894" w:rsidRPr="00AF4198" w:rsidRDefault="00313894" w:rsidP="00313894">
      <w:pPr>
        <w:rPr>
          <w:rFonts w:ascii="Segoe UI Light" w:hAnsi="Segoe UI Light" w:cs="Segoe UI Light"/>
        </w:rPr>
      </w:pPr>
      <w:r w:rsidRPr="00AF4198">
        <w:rPr>
          <w:rFonts w:ascii="Segoe UI Light" w:hAnsi="Segoe UI Light" w:cs="Segoe UI Light"/>
        </w:rPr>
        <w:t>To create a building:</w:t>
      </w:r>
    </w:p>
    <w:p w14:paraId="20F67FF5" w14:textId="222D7A57" w:rsidR="00313894" w:rsidRPr="00AF4198" w:rsidRDefault="00D05D94" w:rsidP="00313894">
      <w:pPr>
        <w:pStyle w:val="ListParagraph"/>
        <w:numPr>
          <w:ilvl w:val="0"/>
          <w:numId w:val="4"/>
        </w:numPr>
        <w:rPr>
          <w:rFonts w:ascii="Segoe UI Light" w:hAnsi="Segoe UI Light" w:cs="Segoe UI Light"/>
        </w:rPr>
      </w:pPr>
      <w:r w:rsidRPr="00AF4198">
        <w:rPr>
          <w:rFonts w:ascii="Segoe UI Light" w:hAnsi="Segoe UI Light" w:cs="Segoe UI Light"/>
        </w:rPr>
        <w:t>Navigate to Buildings Admin App.</w:t>
      </w:r>
    </w:p>
    <w:p w14:paraId="45BB1081" w14:textId="26CDE80C" w:rsidR="00D05D94" w:rsidRPr="00AF4198" w:rsidRDefault="00D05D94" w:rsidP="00313894">
      <w:pPr>
        <w:pStyle w:val="ListParagraph"/>
        <w:numPr>
          <w:ilvl w:val="0"/>
          <w:numId w:val="4"/>
        </w:numPr>
        <w:rPr>
          <w:rFonts w:ascii="Segoe UI Light" w:hAnsi="Segoe UI Light" w:cs="Segoe UI Light"/>
        </w:rPr>
      </w:pPr>
      <w:r w:rsidRPr="00AF4198">
        <w:rPr>
          <w:rFonts w:ascii="Segoe UI Light" w:hAnsi="Segoe UI Light" w:cs="Segoe UI Light"/>
        </w:rPr>
        <w:t>Click on Buildings.</w:t>
      </w:r>
    </w:p>
    <w:p w14:paraId="444BCB6F" w14:textId="3D90C903" w:rsidR="00D05D94" w:rsidRPr="00AF4198" w:rsidRDefault="00D05D94" w:rsidP="00D05D94">
      <w:pPr>
        <w:ind w:left="360"/>
        <w:rPr>
          <w:rFonts w:ascii="Segoe UI Light" w:hAnsi="Segoe UI Light" w:cs="Segoe UI Light"/>
        </w:rPr>
      </w:pPr>
      <w:r w:rsidRPr="00AF4198">
        <w:rPr>
          <w:rFonts w:ascii="Segoe UI Light" w:hAnsi="Segoe UI Light" w:cs="Segoe UI Light"/>
          <w:noProof/>
        </w:rPr>
        <w:drawing>
          <wp:inline distT="0" distB="0" distL="0" distR="0" wp14:anchorId="42364EDA" wp14:editId="224148C1">
            <wp:extent cx="5731510" cy="20656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65655"/>
                    </a:xfrm>
                    <a:prstGeom prst="rect">
                      <a:avLst/>
                    </a:prstGeom>
                  </pic:spPr>
                </pic:pic>
              </a:graphicData>
            </a:graphic>
          </wp:inline>
        </w:drawing>
      </w:r>
    </w:p>
    <w:p w14:paraId="767C5B11" w14:textId="449055F9" w:rsidR="00D05D94" w:rsidRPr="00AF4198" w:rsidRDefault="00D05D94" w:rsidP="00D05D94">
      <w:pPr>
        <w:pStyle w:val="ListParagraph"/>
        <w:numPr>
          <w:ilvl w:val="0"/>
          <w:numId w:val="4"/>
        </w:numPr>
        <w:rPr>
          <w:rFonts w:ascii="Segoe UI Light" w:hAnsi="Segoe UI Light" w:cs="Segoe UI Light"/>
        </w:rPr>
      </w:pPr>
      <w:r w:rsidRPr="00AF4198">
        <w:rPr>
          <w:rFonts w:ascii="Segoe UI Light" w:hAnsi="Segoe UI Light" w:cs="Segoe UI Light"/>
        </w:rPr>
        <w:t>Click Create New.</w:t>
      </w:r>
    </w:p>
    <w:p w14:paraId="703F030D" w14:textId="3546BB9E" w:rsidR="00D05D94" w:rsidRPr="00AF4198" w:rsidRDefault="00D05D94" w:rsidP="00D05D94">
      <w:pPr>
        <w:pStyle w:val="ListParagraph"/>
        <w:numPr>
          <w:ilvl w:val="0"/>
          <w:numId w:val="4"/>
        </w:numPr>
        <w:rPr>
          <w:rFonts w:ascii="Segoe UI Light" w:hAnsi="Segoe UI Light" w:cs="Segoe UI Light"/>
        </w:rPr>
      </w:pPr>
      <w:r w:rsidRPr="00AF4198">
        <w:rPr>
          <w:rFonts w:ascii="Segoe UI Light" w:hAnsi="Segoe UI Light" w:cs="Segoe UI Light"/>
        </w:rPr>
        <w:t>Enter all the required information marked by (</w:t>
      </w:r>
      <w:r w:rsidRPr="00AF4198">
        <w:rPr>
          <w:rFonts w:ascii="Segoe UI Light" w:hAnsi="Segoe UI Light" w:cs="Segoe UI Light"/>
          <w:color w:val="FF0000"/>
        </w:rPr>
        <w:t>*</w:t>
      </w:r>
      <w:r w:rsidRPr="00AF4198">
        <w:rPr>
          <w:rFonts w:ascii="Segoe UI Light" w:hAnsi="Segoe UI Light" w:cs="Segoe UI Light"/>
        </w:rPr>
        <w:t>) asterisk.</w:t>
      </w:r>
    </w:p>
    <w:p w14:paraId="759863BA" w14:textId="154DD974" w:rsidR="00D05D94" w:rsidRPr="00AF4198" w:rsidRDefault="00D05D94" w:rsidP="00D05D94">
      <w:pPr>
        <w:pStyle w:val="ListParagraph"/>
        <w:numPr>
          <w:ilvl w:val="0"/>
          <w:numId w:val="4"/>
        </w:numPr>
        <w:rPr>
          <w:rFonts w:ascii="Segoe UI Light" w:hAnsi="Segoe UI Light" w:cs="Segoe UI Light"/>
        </w:rPr>
      </w:pPr>
      <w:r w:rsidRPr="00AF4198">
        <w:rPr>
          <w:rFonts w:ascii="Segoe UI Light" w:hAnsi="Segoe UI Light" w:cs="Segoe UI Light"/>
        </w:rPr>
        <w:t xml:space="preserve">You will notice that at this stage, </w:t>
      </w:r>
      <w:r w:rsidR="00A614BF" w:rsidRPr="00AF4198">
        <w:rPr>
          <w:rFonts w:ascii="Segoe UI Light" w:hAnsi="Segoe UI Light" w:cs="Segoe UI Light"/>
        </w:rPr>
        <w:t xml:space="preserve">the building </w:t>
      </w:r>
      <w:r w:rsidRPr="00AF4198">
        <w:rPr>
          <w:rFonts w:ascii="Segoe UI Light" w:hAnsi="Segoe UI Light" w:cs="Segoe UI Light"/>
        </w:rPr>
        <w:t>Status is set to Draft and is disabled. This is because the buildings have not been configured with any spaces yet.</w:t>
      </w:r>
    </w:p>
    <w:p w14:paraId="24A50BC1" w14:textId="0DBC1087" w:rsidR="00D05D94" w:rsidRPr="00AF4198" w:rsidRDefault="00D05D94" w:rsidP="00D05D94">
      <w:pPr>
        <w:pStyle w:val="ListParagraph"/>
        <w:numPr>
          <w:ilvl w:val="0"/>
          <w:numId w:val="4"/>
        </w:numPr>
        <w:rPr>
          <w:rFonts w:ascii="Segoe UI Light" w:hAnsi="Segoe UI Light" w:cs="Segoe UI Light"/>
        </w:rPr>
      </w:pPr>
      <w:r w:rsidRPr="00AF4198">
        <w:rPr>
          <w:rFonts w:ascii="Segoe UI Light" w:hAnsi="Segoe UI Light" w:cs="Segoe UI Light"/>
        </w:rPr>
        <w:lastRenderedPageBreak/>
        <w:t>Once all required information has been added, the Save, Save and Configure buttons are enabled.</w:t>
      </w:r>
    </w:p>
    <w:p w14:paraId="2B1A0D59" w14:textId="3A188F78" w:rsidR="00D05D94" w:rsidRPr="00AF4198" w:rsidRDefault="00D05D94" w:rsidP="00D05D94">
      <w:pPr>
        <w:ind w:left="360"/>
        <w:rPr>
          <w:rFonts w:ascii="Segoe UI Light" w:hAnsi="Segoe UI Light" w:cs="Segoe UI Light"/>
        </w:rPr>
      </w:pPr>
      <w:r w:rsidRPr="00AF4198">
        <w:rPr>
          <w:rFonts w:ascii="Segoe UI Light" w:hAnsi="Segoe UI Light" w:cs="Segoe UI Light"/>
          <w:noProof/>
        </w:rPr>
        <w:drawing>
          <wp:inline distT="0" distB="0" distL="0" distR="0" wp14:anchorId="6A336DD8" wp14:editId="247577F0">
            <wp:extent cx="2662429" cy="4196687"/>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8662" cy="4238037"/>
                    </a:xfrm>
                    <a:prstGeom prst="rect">
                      <a:avLst/>
                    </a:prstGeom>
                  </pic:spPr>
                </pic:pic>
              </a:graphicData>
            </a:graphic>
          </wp:inline>
        </w:drawing>
      </w:r>
    </w:p>
    <w:p w14:paraId="5B44C37C" w14:textId="665D190B" w:rsidR="00D05D94" w:rsidRPr="00AF4198" w:rsidRDefault="00D05D94" w:rsidP="00D05D94">
      <w:pPr>
        <w:pStyle w:val="ListParagraph"/>
        <w:numPr>
          <w:ilvl w:val="0"/>
          <w:numId w:val="4"/>
        </w:numPr>
        <w:rPr>
          <w:rFonts w:ascii="Segoe UI Light" w:hAnsi="Segoe UI Light" w:cs="Segoe UI Light"/>
        </w:rPr>
      </w:pPr>
      <w:r w:rsidRPr="00AF4198">
        <w:rPr>
          <w:rFonts w:ascii="Segoe UI Light" w:hAnsi="Segoe UI Light" w:cs="Segoe UI Light"/>
        </w:rPr>
        <w:t>Click Save and Configure Spaces to add Spaces to the building.</w:t>
      </w:r>
    </w:p>
    <w:p w14:paraId="1C96AB77" w14:textId="7AF6D696" w:rsidR="00D05D94" w:rsidRPr="00AF4198" w:rsidRDefault="00D05D94" w:rsidP="00D05D94">
      <w:pPr>
        <w:pStyle w:val="ListParagraph"/>
        <w:numPr>
          <w:ilvl w:val="0"/>
          <w:numId w:val="4"/>
        </w:numPr>
        <w:rPr>
          <w:rFonts w:ascii="Segoe UI Light" w:hAnsi="Segoe UI Light" w:cs="Segoe UI Light"/>
        </w:rPr>
      </w:pPr>
      <w:r w:rsidRPr="00AF4198">
        <w:rPr>
          <w:rFonts w:ascii="Segoe UI Light" w:hAnsi="Segoe UI Light" w:cs="Segoe UI Light"/>
        </w:rPr>
        <w:t xml:space="preserve">This takes you to a screen </w:t>
      </w:r>
      <w:r w:rsidR="00A614BF" w:rsidRPr="00AF4198">
        <w:rPr>
          <w:rFonts w:ascii="Segoe UI Light" w:hAnsi="Segoe UI Light" w:cs="Segoe UI Light"/>
        </w:rPr>
        <w:t xml:space="preserve">listing the building’s </w:t>
      </w:r>
      <w:r w:rsidRPr="00AF4198">
        <w:rPr>
          <w:rFonts w:ascii="Segoe UI Light" w:hAnsi="Segoe UI Light" w:cs="Segoe UI Light"/>
        </w:rPr>
        <w:t xml:space="preserve">spaces. </w:t>
      </w:r>
      <w:r w:rsidR="002C4F32" w:rsidRPr="00AF4198">
        <w:rPr>
          <w:rFonts w:ascii="Segoe UI Light" w:hAnsi="Segoe UI Light" w:cs="Segoe UI Light"/>
        </w:rPr>
        <w:t>Click New Space to add a space to this building</w:t>
      </w:r>
      <w:r w:rsidRPr="00AF4198">
        <w:rPr>
          <w:rFonts w:ascii="Segoe UI Light" w:hAnsi="Segoe UI Light" w:cs="Segoe UI Light"/>
        </w:rPr>
        <w:t>.</w:t>
      </w:r>
    </w:p>
    <w:p w14:paraId="48593C1D" w14:textId="5E3F7292" w:rsidR="00D05D94" w:rsidRPr="00AF4198" w:rsidRDefault="00D05D94" w:rsidP="00D05D94">
      <w:pPr>
        <w:ind w:left="360"/>
        <w:rPr>
          <w:rFonts w:ascii="Segoe UI Light" w:hAnsi="Segoe UI Light" w:cs="Segoe UI Light"/>
        </w:rPr>
      </w:pPr>
      <w:r w:rsidRPr="00AF4198">
        <w:rPr>
          <w:rFonts w:ascii="Segoe UI Light" w:hAnsi="Segoe UI Light" w:cs="Segoe UI Light"/>
          <w:noProof/>
        </w:rPr>
        <w:lastRenderedPageBreak/>
        <w:drawing>
          <wp:inline distT="0" distB="0" distL="0" distR="0" wp14:anchorId="71C8473F" wp14:editId="61964E1C">
            <wp:extent cx="2787091" cy="466285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03521" cy="4690344"/>
                    </a:xfrm>
                    <a:prstGeom prst="rect">
                      <a:avLst/>
                    </a:prstGeom>
                  </pic:spPr>
                </pic:pic>
              </a:graphicData>
            </a:graphic>
          </wp:inline>
        </w:drawing>
      </w:r>
    </w:p>
    <w:p w14:paraId="431B222E" w14:textId="0B1DCC67" w:rsidR="00D05D94" w:rsidRPr="00AF4198" w:rsidRDefault="00D05D94" w:rsidP="00D05D94">
      <w:pPr>
        <w:pStyle w:val="ListParagraph"/>
        <w:numPr>
          <w:ilvl w:val="0"/>
          <w:numId w:val="4"/>
        </w:numPr>
        <w:rPr>
          <w:rFonts w:ascii="Segoe UI Light" w:hAnsi="Segoe UI Light" w:cs="Segoe UI Light"/>
        </w:rPr>
      </w:pPr>
      <w:r w:rsidRPr="00AF4198">
        <w:rPr>
          <w:rFonts w:ascii="Segoe UI Light" w:hAnsi="Segoe UI Light" w:cs="Segoe UI Light"/>
        </w:rPr>
        <w:t>Click New Space.</w:t>
      </w:r>
    </w:p>
    <w:p w14:paraId="113731A2" w14:textId="4B24C84E" w:rsidR="00D05D94" w:rsidRPr="00AF4198" w:rsidRDefault="00647B5B" w:rsidP="00647B5B">
      <w:pPr>
        <w:pStyle w:val="ListParagraph"/>
        <w:numPr>
          <w:ilvl w:val="0"/>
          <w:numId w:val="4"/>
        </w:numPr>
        <w:rPr>
          <w:rFonts w:ascii="Segoe UI Light" w:hAnsi="Segoe UI Light" w:cs="Segoe UI Light"/>
        </w:rPr>
      </w:pPr>
      <w:r w:rsidRPr="00AF4198">
        <w:rPr>
          <w:rFonts w:ascii="Segoe UI Light" w:hAnsi="Segoe UI Light" w:cs="Segoe UI Light"/>
        </w:rPr>
        <w:t>Enter Name of the Space and Capacity.</w:t>
      </w:r>
    </w:p>
    <w:p w14:paraId="5D252DC1" w14:textId="59FF1E65" w:rsidR="00647B5B" w:rsidRPr="00AF4198" w:rsidRDefault="00647B5B" w:rsidP="00647B5B">
      <w:pPr>
        <w:ind w:left="360"/>
        <w:rPr>
          <w:rFonts w:ascii="Segoe UI Light" w:hAnsi="Segoe UI Light" w:cs="Segoe UI Light"/>
        </w:rPr>
      </w:pPr>
      <w:r w:rsidRPr="00AF4198">
        <w:rPr>
          <w:rFonts w:ascii="Segoe UI Light" w:hAnsi="Segoe UI Light" w:cs="Segoe UI Light"/>
          <w:noProof/>
        </w:rPr>
        <w:lastRenderedPageBreak/>
        <w:drawing>
          <wp:inline distT="0" distB="0" distL="0" distR="0" wp14:anchorId="2024E448" wp14:editId="0C094094">
            <wp:extent cx="2275027" cy="4087377"/>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99076" cy="4130584"/>
                    </a:xfrm>
                    <a:prstGeom prst="rect">
                      <a:avLst/>
                    </a:prstGeom>
                  </pic:spPr>
                </pic:pic>
              </a:graphicData>
            </a:graphic>
          </wp:inline>
        </w:drawing>
      </w:r>
    </w:p>
    <w:p w14:paraId="2B3DDE1C" w14:textId="5ADFD17E" w:rsidR="00647B5B" w:rsidRPr="00AF4198" w:rsidRDefault="00647B5B" w:rsidP="00647B5B">
      <w:pPr>
        <w:pStyle w:val="ListParagraph"/>
        <w:numPr>
          <w:ilvl w:val="0"/>
          <w:numId w:val="4"/>
        </w:numPr>
        <w:rPr>
          <w:rFonts w:ascii="Segoe UI Light" w:hAnsi="Segoe UI Light" w:cs="Segoe UI Light"/>
        </w:rPr>
      </w:pPr>
      <w:r w:rsidRPr="00AF4198">
        <w:rPr>
          <w:rFonts w:ascii="Segoe UI Light" w:hAnsi="Segoe UI Light" w:cs="Segoe UI Light"/>
        </w:rPr>
        <w:t xml:space="preserve">Click Save. You will </w:t>
      </w:r>
      <w:r w:rsidR="00902C84" w:rsidRPr="00AF4198">
        <w:rPr>
          <w:rFonts w:ascii="Segoe UI Light" w:hAnsi="Segoe UI Light" w:cs="Segoe UI Light"/>
        </w:rPr>
        <w:t>return</w:t>
      </w:r>
      <w:r w:rsidRPr="00AF4198">
        <w:rPr>
          <w:rFonts w:ascii="Segoe UI Light" w:hAnsi="Segoe UI Light" w:cs="Segoe UI Light"/>
        </w:rPr>
        <w:t xml:space="preserve"> to the gallery which now shows the space you just created.</w:t>
      </w:r>
    </w:p>
    <w:p w14:paraId="7265EDE2" w14:textId="039EBBB3" w:rsidR="00647B5B" w:rsidRPr="00AF4198" w:rsidRDefault="00647B5B" w:rsidP="00647B5B">
      <w:pPr>
        <w:ind w:left="360"/>
        <w:rPr>
          <w:rFonts w:ascii="Segoe UI Light" w:hAnsi="Segoe UI Light" w:cs="Segoe UI Light"/>
        </w:rPr>
      </w:pPr>
      <w:r w:rsidRPr="00AF4198">
        <w:rPr>
          <w:rFonts w:ascii="Segoe UI Light" w:hAnsi="Segoe UI Light" w:cs="Segoe UI Light"/>
          <w:noProof/>
        </w:rPr>
        <w:drawing>
          <wp:inline distT="0" distB="0" distL="0" distR="0" wp14:anchorId="5E69CE80" wp14:editId="0E34333F">
            <wp:extent cx="2399386" cy="3976804"/>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05224" cy="3986480"/>
                    </a:xfrm>
                    <a:prstGeom prst="rect">
                      <a:avLst/>
                    </a:prstGeom>
                  </pic:spPr>
                </pic:pic>
              </a:graphicData>
            </a:graphic>
          </wp:inline>
        </w:drawing>
      </w:r>
    </w:p>
    <w:p w14:paraId="7B938443" w14:textId="2FBEF85C" w:rsidR="00647B5B" w:rsidRPr="00AF4198" w:rsidRDefault="00647B5B" w:rsidP="00647B5B">
      <w:pPr>
        <w:pStyle w:val="ListParagraph"/>
        <w:numPr>
          <w:ilvl w:val="0"/>
          <w:numId w:val="4"/>
        </w:numPr>
        <w:rPr>
          <w:rFonts w:ascii="Segoe UI Light" w:hAnsi="Segoe UI Light" w:cs="Segoe UI Light"/>
        </w:rPr>
      </w:pPr>
      <w:r w:rsidRPr="00AF4198">
        <w:rPr>
          <w:rFonts w:ascii="Segoe UI Light" w:hAnsi="Segoe UI Light" w:cs="Segoe UI Light"/>
        </w:rPr>
        <w:lastRenderedPageBreak/>
        <w:t>Add more spaces if required. Once finished, click back to return to the create building screen.</w:t>
      </w:r>
    </w:p>
    <w:p w14:paraId="4C4A9CFD" w14:textId="2FBE616D" w:rsidR="00647B5B" w:rsidRPr="00AF4198" w:rsidRDefault="00647B5B" w:rsidP="00647B5B">
      <w:pPr>
        <w:pStyle w:val="ListParagraph"/>
        <w:numPr>
          <w:ilvl w:val="0"/>
          <w:numId w:val="4"/>
        </w:numPr>
        <w:rPr>
          <w:rFonts w:ascii="Segoe UI Light" w:hAnsi="Segoe UI Light" w:cs="Segoe UI Light"/>
        </w:rPr>
      </w:pPr>
      <w:r w:rsidRPr="00AF4198">
        <w:rPr>
          <w:rFonts w:ascii="Segoe UI Light" w:hAnsi="Segoe UI Light" w:cs="Segoe UI Light"/>
        </w:rPr>
        <w:t xml:space="preserve">You will notice that </w:t>
      </w:r>
      <w:r w:rsidR="002C4F32" w:rsidRPr="00AF4198">
        <w:rPr>
          <w:rFonts w:ascii="Segoe UI Light" w:hAnsi="Segoe UI Light" w:cs="Segoe UI Light"/>
        </w:rPr>
        <w:t xml:space="preserve">building </w:t>
      </w:r>
      <w:r w:rsidRPr="00AF4198">
        <w:rPr>
          <w:rFonts w:ascii="Segoe UI Light" w:hAnsi="Segoe UI Light" w:cs="Segoe UI Light"/>
        </w:rPr>
        <w:t xml:space="preserve">Status field </w:t>
      </w:r>
      <w:r w:rsidR="002C4F32" w:rsidRPr="00AF4198">
        <w:rPr>
          <w:rFonts w:ascii="Segoe UI Light" w:hAnsi="Segoe UI Light" w:cs="Segoe UI Light"/>
        </w:rPr>
        <w:t xml:space="preserve">is </w:t>
      </w:r>
      <w:r w:rsidRPr="00AF4198">
        <w:rPr>
          <w:rFonts w:ascii="Segoe UI Light" w:hAnsi="Segoe UI Light" w:cs="Segoe UI Light"/>
        </w:rPr>
        <w:t>now enabled.</w:t>
      </w:r>
    </w:p>
    <w:p w14:paraId="272170ED" w14:textId="1AB45D1D" w:rsidR="00647B5B" w:rsidRPr="00AF4198" w:rsidRDefault="00647B5B" w:rsidP="00647B5B">
      <w:pPr>
        <w:pStyle w:val="ListParagraph"/>
        <w:numPr>
          <w:ilvl w:val="0"/>
          <w:numId w:val="4"/>
        </w:numPr>
        <w:rPr>
          <w:rFonts w:ascii="Segoe UI Light" w:hAnsi="Segoe UI Light" w:cs="Segoe UI Light"/>
        </w:rPr>
      </w:pPr>
      <w:r w:rsidRPr="00AF4198">
        <w:rPr>
          <w:rFonts w:ascii="Segoe UI Light" w:hAnsi="Segoe UI Light" w:cs="Segoe UI Light"/>
        </w:rPr>
        <w:t>Change status to publish and click Save or Click X to exit the screen</w:t>
      </w:r>
    </w:p>
    <w:p w14:paraId="71039993" w14:textId="36B7B7EA" w:rsidR="00647B5B" w:rsidRPr="00AF4198" w:rsidRDefault="00647B5B" w:rsidP="00647B5B">
      <w:pPr>
        <w:ind w:left="360"/>
        <w:rPr>
          <w:rFonts w:ascii="Segoe UI Light" w:hAnsi="Segoe UI Light" w:cs="Segoe UI Light"/>
        </w:rPr>
      </w:pPr>
      <w:r w:rsidRPr="00AF4198">
        <w:rPr>
          <w:rFonts w:ascii="Segoe UI Light" w:hAnsi="Segoe UI Light" w:cs="Segoe UI Light"/>
          <w:noProof/>
        </w:rPr>
        <w:drawing>
          <wp:inline distT="0" distB="0" distL="0" distR="0" wp14:anchorId="6295EB50" wp14:editId="5B90BD5F">
            <wp:extent cx="2772461" cy="465773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1746" cy="4673333"/>
                    </a:xfrm>
                    <a:prstGeom prst="rect">
                      <a:avLst/>
                    </a:prstGeom>
                  </pic:spPr>
                </pic:pic>
              </a:graphicData>
            </a:graphic>
          </wp:inline>
        </w:drawing>
      </w:r>
    </w:p>
    <w:p w14:paraId="411768C5" w14:textId="6F7192BE" w:rsidR="00647B5B" w:rsidRPr="00AF4198" w:rsidRDefault="00647B5B" w:rsidP="00647B5B">
      <w:pPr>
        <w:pStyle w:val="Heading3"/>
        <w:rPr>
          <w:rFonts w:ascii="Segoe UI Light" w:hAnsi="Segoe UI Light" w:cs="Segoe UI Light"/>
        </w:rPr>
      </w:pPr>
      <w:r w:rsidRPr="00AF4198">
        <w:rPr>
          <w:rFonts w:ascii="Segoe UI Light" w:hAnsi="Segoe UI Light" w:cs="Segoe UI Light"/>
        </w:rPr>
        <w:t>Update Building</w:t>
      </w:r>
    </w:p>
    <w:p w14:paraId="7317773C" w14:textId="1BE0D0B0" w:rsidR="00647B5B" w:rsidRPr="00AF4198" w:rsidRDefault="00647B5B" w:rsidP="00647B5B">
      <w:pPr>
        <w:pStyle w:val="ListParagraph"/>
        <w:numPr>
          <w:ilvl w:val="0"/>
          <w:numId w:val="5"/>
        </w:numPr>
        <w:rPr>
          <w:rFonts w:ascii="Segoe UI Light" w:hAnsi="Segoe UI Light" w:cs="Segoe UI Light"/>
        </w:rPr>
      </w:pPr>
      <w:r w:rsidRPr="00AF4198">
        <w:rPr>
          <w:rFonts w:ascii="Segoe UI Light" w:hAnsi="Segoe UI Light" w:cs="Segoe UI Light"/>
        </w:rPr>
        <w:t>Navigate to Building Admin app.</w:t>
      </w:r>
    </w:p>
    <w:p w14:paraId="1AB2B6F9" w14:textId="2B5C6577" w:rsidR="00647B5B" w:rsidRPr="00AF4198" w:rsidRDefault="00647B5B" w:rsidP="00647B5B">
      <w:pPr>
        <w:pStyle w:val="ListParagraph"/>
        <w:numPr>
          <w:ilvl w:val="0"/>
          <w:numId w:val="5"/>
        </w:numPr>
        <w:rPr>
          <w:rFonts w:ascii="Segoe UI Light" w:hAnsi="Segoe UI Light" w:cs="Segoe UI Light"/>
        </w:rPr>
      </w:pPr>
      <w:r w:rsidRPr="00AF4198">
        <w:rPr>
          <w:rFonts w:ascii="Segoe UI Light" w:hAnsi="Segoe UI Light" w:cs="Segoe UI Light"/>
        </w:rPr>
        <w:t xml:space="preserve">Click on Buildings. This will bring up a list of all </w:t>
      </w:r>
      <w:r w:rsidR="00F85915" w:rsidRPr="00AF4198">
        <w:rPr>
          <w:rFonts w:ascii="Segoe UI Light" w:hAnsi="Segoe UI Light" w:cs="Segoe UI Light"/>
        </w:rPr>
        <w:t>configured</w:t>
      </w:r>
      <w:r w:rsidRPr="00AF4198">
        <w:rPr>
          <w:rFonts w:ascii="Segoe UI Light" w:hAnsi="Segoe UI Light" w:cs="Segoe UI Light"/>
        </w:rPr>
        <w:t xml:space="preserve"> buildings</w:t>
      </w:r>
      <w:r w:rsidR="00F85915" w:rsidRPr="00AF4198">
        <w:rPr>
          <w:rFonts w:ascii="Segoe UI Light" w:hAnsi="Segoe UI Light" w:cs="Segoe UI Light"/>
        </w:rPr>
        <w:t>.</w:t>
      </w:r>
    </w:p>
    <w:p w14:paraId="6BD2C925" w14:textId="12AD543C" w:rsidR="00647B5B" w:rsidRPr="00AF4198" w:rsidRDefault="00BE6690" w:rsidP="00647B5B">
      <w:pPr>
        <w:ind w:left="360"/>
        <w:rPr>
          <w:rFonts w:ascii="Segoe UI Light" w:hAnsi="Segoe UI Light" w:cs="Segoe UI Light"/>
        </w:rPr>
      </w:pPr>
      <w:r w:rsidRPr="00AF4198">
        <w:rPr>
          <w:rFonts w:ascii="Segoe UI Light" w:hAnsi="Segoe UI Light" w:cs="Segoe UI Light"/>
          <w:noProof/>
        </w:rPr>
        <w:lastRenderedPageBreak/>
        <w:drawing>
          <wp:inline distT="0" distB="0" distL="0" distR="0" wp14:anchorId="3E30721C" wp14:editId="34829BCA">
            <wp:extent cx="2596983" cy="4294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7889" cy="4312055"/>
                    </a:xfrm>
                    <a:prstGeom prst="rect">
                      <a:avLst/>
                    </a:prstGeom>
                  </pic:spPr>
                </pic:pic>
              </a:graphicData>
            </a:graphic>
          </wp:inline>
        </w:drawing>
      </w:r>
    </w:p>
    <w:p w14:paraId="1E8538A6" w14:textId="0CA394F2" w:rsidR="00F85915" w:rsidRPr="00AF4198" w:rsidRDefault="00F85915" w:rsidP="00F85915">
      <w:pPr>
        <w:pStyle w:val="ListParagraph"/>
        <w:numPr>
          <w:ilvl w:val="0"/>
          <w:numId w:val="5"/>
        </w:numPr>
        <w:rPr>
          <w:rFonts w:ascii="Segoe UI Light" w:hAnsi="Segoe UI Light" w:cs="Segoe UI Light"/>
        </w:rPr>
      </w:pPr>
      <w:r w:rsidRPr="00AF4198">
        <w:rPr>
          <w:rFonts w:ascii="Segoe UI Light" w:hAnsi="Segoe UI Light" w:cs="Segoe UI Light"/>
        </w:rPr>
        <w:t xml:space="preserve">Click on the Edit </w:t>
      </w:r>
      <w:r w:rsidRPr="00AF4198">
        <w:rPr>
          <w:rFonts w:ascii="Segoe UI Light" w:hAnsi="Segoe UI Light" w:cs="Segoe UI Light"/>
          <w:noProof/>
        </w:rPr>
        <w:drawing>
          <wp:inline distT="0" distB="0" distL="0" distR="0" wp14:anchorId="31052EE1" wp14:editId="264E2F8E">
            <wp:extent cx="212090" cy="186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2090" cy="186055"/>
                    </a:xfrm>
                    <a:prstGeom prst="rect">
                      <a:avLst/>
                    </a:prstGeom>
                  </pic:spPr>
                </pic:pic>
              </a:graphicData>
            </a:graphic>
          </wp:inline>
        </w:drawing>
      </w:r>
      <w:r w:rsidRPr="00AF4198">
        <w:rPr>
          <w:rFonts w:ascii="Segoe UI Light" w:hAnsi="Segoe UI Light" w:cs="Segoe UI Light"/>
        </w:rPr>
        <w:t xml:space="preserve">  icon.</w:t>
      </w:r>
    </w:p>
    <w:p w14:paraId="7A95B71E" w14:textId="64617C72" w:rsidR="00F85915" w:rsidRPr="00AF4198" w:rsidRDefault="00F85915" w:rsidP="00F85915">
      <w:pPr>
        <w:pStyle w:val="ListParagraph"/>
        <w:numPr>
          <w:ilvl w:val="0"/>
          <w:numId w:val="5"/>
        </w:numPr>
        <w:rPr>
          <w:rFonts w:ascii="Segoe UI Light" w:hAnsi="Segoe UI Light" w:cs="Segoe UI Light"/>
        </w:rPr>
      </w:pPr>
      <w:r w:rsidRPr="00AF4198">
        <w:rPr>
          <w:rFonts w:ascii="Segoe UI Light" w:hAnsi="Segoe UI Light" w:cs="Segoe UI Light"/>
        </w:rPr>
        <w:t>This will bring up the Edit form.</w:t>
      </w:r>
    </w:p>
    <w:p w14:paraId="0AF019C1" w14:textId="710E9C32" w:rsidR="00F85915" w:rsidRPr="00AF4198" w:rsidRDefault="00F85915" w:rsidP="00F85915">
      <w:pPr>
        <w:pStyle w:val="ListParagraph"/>
        <w:numPr>
          <w:ilvl w:val="0"/>
          <w:numId w:val="5"/>
        </w:numPr>
        <w:rPr>
          <w:rFonts w:ascii="Segoe UI Light" w:hAnsi="Segoe UI Light" w:cs="Segoe UI Light"/>
        </w:rPr>
      </w:pPr>
      <w:r w:rsidRPr="00AF4198">
        <w:rPr>
          <w:rFonts w:ascii="Segoe UI Light" w:hAnsi="Segoe UI Light" w:cs="Segoe UI Light"/>
        </w:rPr>
        <w:t>Make edits and Save.</w:t>
      </w:r>
    </w:p>
    <w:p w14:paraId="1EA12335" w14:textId="26D07129" w:rsidR="00701AE2" w:rsidRPr="00AF4198" w:rsidRDefault="00701AE2" w:rsidP="00647B5B">
      <w:pPr>
        <w:ind w:left="360"/>
        <w:rPr>
          <w:rFonts w:ascii="Segoe UI Light" w:hAnsi="Segoe UI Light" w:cs="Segoe UI Light"/>
        </w:rPr>
      </w:pPr>
    </w:p>
    <w:p w14:paraId="2592019F" w14:textId="1BD9525C" w:rsidR="00701AE2" w:rsidRPr="00AF4198" w:rsidRDefault="00701AE2" w:rsidP="00401572">
      <w:pPr>
        <w:pStyle w:val="Heading1"/>
        <w:rPr>
          <w:rFonts w:ascii="Segoe UI Light" w:hAnsi="Segoe UI Light" w:cs="Segoe UI Light"/>
        </w:rPr>
      </w:pPr>
      <w:r w:rsidRPr="00AF4198">
        <w:rPr>
          <w:rFonts w:ascii="Segoe UI Light" w:hAnsi="Segoe UI Light" w:cs="Segoe UI Light"/>
        </w:rPr>
        <w:t>Safety Precautions.</w:t>
      </w:r>
    </w:p>
    <w:p w14:paraId="7B396251" w14:textId="3296800C" w:rsidR="00701AE2" w:rsidRPr="00AF4198" w:rsidRDefault="00701AE2" w:rsidP="00701AE2">
      <w:pPr>
        <w:rPr>
          <w:rFonts w:ascii="Segoe UI Light" w:hAnsi="Segoe UI Light" w:cs="Segoe UI Light"/>
        </w:rPr>
      </w:pPr>
      <w:r w:rsidRPr="00AF4198">
        <w:rPr>
          <w:rFonts w:ascii="Segoe UI Light" w:hAnsi="Segoe UI Light" w:cs="Segoe UI Light"/>
        </w:rPr>
        <w:t xml:space="preserve">Safety precautions can be used by organisations to relay information to employees. </w:t>
      </w:r>
      <w:r w:rsidR="00B67B96" w:rsidRPr="00AF4198">
        <w:rPr>
          <w:rFonts w:ascii="Segoe UI Light" w:hAnsi="Segoe UI Light" w:cs="Segoe UI Light"/>
        </w:rPr>
        <w:t>Published s</w:t>
      </w:r>
      <w:r w:rsidRPr="00AF4198">
        <w:rPr>
          <w:rFonts w:ascii="Segoe UI Light" w:hAnsi="Segoe UI Light" w:cs="Segoe UI Light"/>
        </w:rPr>
        <w:t>afety precautions appear in Building Access App. Safety precautions have following properties:</w:t>
      </w:r>
    </w:p>
    <w:p w14:paraId="31241A7F" w14:textId="1F20FC14" w:rsidR="00701AE2" w:rsidRPr="00AF4198" w:rsidRDefault="00701AE2" w:rsidP="00701AE2">
      <w:pPr>
        <w:pStyle w:val="ListParagraph"/>
        <w:numPr>
          <w:ilvl w:val="0"/>
          <w:numId w:val="6"/>
        </w:numPr>
        <w:rPr>
          <w:rFonts w:ascii="Segoe UI Light" w:hAnsi="Segoe UI Light" w:cs="Segoe UI Light"/>
        </w:rPr>
      </w:pPr>
      <w:r w:rsidRPr="00AF4198">
        <w:rPr>
          <w:rFonts w:ascii="Segoe UI Light" w:hAnsi="Segoe UI Light" w:cs="Segoe UI Light"/>
        </w:rPr>
        <w:t>Title: Title of the article.</w:t>
      </w:r>
    </w:p>
    <w:p w14:paraId="4F7355D2" w14:textId="5C0E62DF" w:rsidR="00701AE2" w:rsidRPr="00AF4198" w:rsidRDefault="00701AE2" w:rsidP="00701AE2">
      <w:pPr>
        <w:pStyle w:val="ListParagraph"/>
        <w:numPr>
          <w:ilvl w:val="0"/>
          <w:numId w:val="6"/>
        </w:numPr>
        <w:rPr>
          <w:rFonts w:ascii="Segoe UI Light" w:hAnsi="Segoe UI Light" w:cs="Segoe UI Light"/>
        </w:rPr>
      </w:pPr>
      <w:r w:rsidRPr="00AF4198">
        <w:rPr>
          <w:rFonts w:ascii="Segoe UI Light" w:hAnsi="Segoe UI Light" w:cs="Segoe UI Light"/>
        </w:rPr>
        <w:t xml:space="preserve">Description: </w:t>
      </w:r>
      <w:r w:rsidR="00B67B96" w:rsidRPr="00AF4198">
        <w:rPr>
          <w:rFonts w:ascii="Segoe UI Light" w:hAnsi="Segoe UI Light" w:cs="Segoe UI Light"/>
        </w:rPr>
        <w:t>Summary d</w:t>
      </w:r>
      <w:r w:rsidRPr="00AF4198">
        <w:rPr>
          <w:rFonts w:ascii="Segoe UI Light" w:hAnsi="Segoe UI Light" w:cs="Segoe UI Light"/>
        </w:rPr>
        <w:t>escription of the article.</w:t>
      </w:r>
    </w:p>
    <w:p w14:paraId="40EACF4F" w14:textId="386A1CCD" w:rsidR="00701AE2" w:rsidRPr="00AF4198" w:rsidRDefault="00701AE2" w:rsidP="00701AE2">
      <w:pPr>
        <w:pStyle w:val="ListParagraph"/>
        <w:numPr>
          <w:ilvl w:val="0"/>
          <w:numId w:val="6"/>
        </w:numPr>
        <w:rPr>
          <w:rFonts w:ascii="Segoe UI Light" w:hAnsi="Segoe UI Light" w:cs="Segoe UI Light"/>
        </w:rPr>
      </w:pPr>
      <w:r w:rsidRPr="00AF4198">
        <w:rPr>
          <w:rFonts w:ascii="Segoe UI Light" w:hAnsi="Segoe UI Light" w:cs="Segoe UI Light"/>
        </w:rPr>
        <w:t xml:space="preserve">Country: </w:t>
      </w:r>
      <w:r w:rsidR="00026FE8" w:rsidRPr="00AF4198">
        <w:rPr>
          <w:rFonts w:ascii="Segoe UI Light" w:hAnsi="Segoe UI Light" w:cs="Segoe UI Light"/>
        </w:rPr>
        <w:t>Country the article is relevant for.</w:t>
      </w:r>
    </w:p>
    <w:p w14:paraId="291B6B0C" w14:textId="7B4625E5" w:rsidR="00026FE8" w:rsidRPr="00AF4198" w:rsidRDefault="00026FE8" w:rsidP="00701AE2">
      <w:pPr>
        <w:pStyle w:val="ListParagraph"/>
        <w:numPr>
          <w:ilvl w:val="0"/>
          <w:numId w:val="6"/>
        </w:numPr>
        <w:rPr>
          <w:rFonts w:ascii="Segoe UI Light" w:hAnsi="Segoe UI Light" w:cs="Segoe UI Light"/>
        </w:rPr>
      </w:pPr>
      <w:proofErr w:type="spellStart"/>
      <w:r w:rsidRPr="00AF4198">
        <w:rPr>
          <w:rFonts w:ascii="Segoe UI Light" w:hAnsi="Segoe UI Light" w:cs="Segoe UI Light"/>
        </w:rPr>
        <w:t>ResrouceURL</w:t>
      </w:r>
      <w:proofErr w:type="spellEnd"/>
      <w:r w:rsidRPr="00AF4198">
        <w:rPr>
          <w:rFonts w:ascii="Segoe UI Light" w:hAnsi="Segoe UI Light" w:cs="Segoe UI Light"/>
        </w:rPr>
        <w:t>: The URL to an external web page for more information.</w:t>
      </w:r>
    </w:p>
    <w:p w14:paraId="4D28C6AA" w14:textId="77799261" w:rsidR="00026FE8" w:rsidRPr="00AF4198" w:rsidRDefault="00026FE8" w:rsidP="00701AE2">
      <w:pPr>
        <w:pStyle w:val="ListParagraph"/>
        <w:numPr>
          <w:ilvl w:val="0"/>
          <w:numId w:val="6"/>
        </w:numPr>
        <w:rPr>
          <w:rFonts w:ascii="Segoe UI Light" w:hAnsi="Segoe UI Light" w:cs="Segoe UI Light"/>
        </w:rPr>
      </w:pPr>
      <w:r w:rsidRPr="00AF4198">
        <w:rPr>
          <w:rFonts w:ascii="Segoe UI Light" w:hAnsi="Segoe UI Light" w:cs="Segoe UI Light"/>
        </w:rPr>
        <w:t>Status: Draft articles are not available to users in the Building Access App. Published articles are available to view in the Building Access App.</w:t>
      </w:r>
    </w:p>
    <w:p w14:paraId="786F4AE7" w14:textId="4232BBAE" w:rsidR="00026FE8" w:rsidRPr="00AF4198" w:rsidRDefault="00026FE8" w:rsidP="00026FE8">
      <w:pPr>
        <w:pStyle w:val="Heading2"/>
        <w:rPr>
          <w:rFonts w:ascii="Segoe UI Light" w:hAnsi="Segoe UI Light" w:cs="Segoe UI Light"/>
        </w:rPr>
      </w:pPr>
      <w:r w:rsidRPr="00AF4198">
        <w:rPr>
          <w:rFonts w:ascii="Segoe UI Light" w:hAnsi="Segoe UI Light" w:cs="Segoe UI Light"/>
        </w:rPr>
        <w:t>Create Safety Precaution</w:t>
      </w:r>
    </w:p>
    <w:p w14:paraId="764F8F5D" w14:textId="6B2DD667" w:rsidR="00026FE8" w:rsidRPr="00AF4198" w:rsidRDefault="00026FE8" w:rsidP="00026FE8">
      <w:pPr>
        <w:pStyle w:val="ListParagraph"/>
        <w:numPr>
          <w:ilvl w:val="0"/>
          <w:numId w:val="7"/>
        </w:numPr>
        <w:rPr>
          <w:rFonts w:ascii="Segoe UI Light" w:hAnsi="Segoe UI Light" w:cs="Segoe UI Light"/>
        </w:rPr>
      </w:pPr>
      <w:r w:rsidRPr="00AF4198">
        <w:rPr>
          <w:rFonts w:ascii="Segoe UI Light" w:hAnsi="Segoe UI Light" w:cs="Segoe UI Light"/>
        </w:rPr>
        <w:t>Navigate to Building Admin App.</w:t>
      </w:r>
    </w:p>
    <w:p w14:paraId="58872228" w14:textId="2EF3EE23" w:rsidR="00026FE8" w:rsidRPr="00AF4198" w:rsidRDefault="00026FE8" w:rsidP="00026FE8">
      <w:pPr>
        <w:pStyle w:val="ListParagraph"/>
        <w:numPr>
          <w:ilvl w:val="0"/>
          <w:numId w:val="7"/>
        </w:numPr>
        <w:rPr>
          <w:rFonts w:ascii="Segoe UI Light" w:hAnsi="Segoe UI Light" w:cs="Segoe UI Light"/>
        </w:rPr>
      </w:pPr>
      <w:r w:rsidRPr="00AF4198">
        <w:rPr>
          <w:rFonts w:ascii="Segoe UI Light" w:hAnsi="Segoe UI Light" w:cs="Segoe UI Light"/>
        </w:rPr>
        <w:t xml:space="preserve">Click on Safety Precautions. This brings up </w:t>
      </w:r>
      <w:r w:rsidR="0063037D" w:rsidRPr="00AF4198">
        <w:rPr>
          <w:rFonts w:ascii="Segoe UI Light" w:hAnsi="Segoe UI Light" w:cs="Segoe UI Light"/>
        </w:rPr>
        <w:t xml:space="preserve">the list of </w:t>
      </w:r>
      <w:r w:rsidRPr="00AF4198">
        <w:rPr>
          <w:rFonts w:ascii="Segoe UI Light" w:hAnsi="Segoe UI Light" w:cs="Segoe UI Light"/>
        </w:rPr>
        <w:t>Safety Precautions articles.</w:t>
      </w:r>
    </w:p>
    <w:p w14:paraId="1CEB3B80" w14:textId="726B2510" w:rsidR="00026FE8" w:rsidRPr="00AF4198" w:rsidRDefault="00026FE8" w:rsidP="00026FE8">
      <w:pPr>
        <w:ind w:left="360"/>
        <w:rPr>
          <w:rFonts w:ascii="Segoe UI Light" w:hAnsi="Segoe UI Light" w:cs="Segoe UI Light"/>
        </w:rPr>
      </w:pPr>
      <w:r w:rsidRPr="00AF4198">
        <w:rPr>
          <w:rFonts w:ascii="Segoe UI Light" w:hAnsi="Segoe UI Light" w:cs="Segoe UI Light"/>
          <w:noProof/>
        </w:rPr>
        <w:lastRenderedPageBreak/>
        <w:drawing>
          <wp:inline distT="0" distB="0" distL="0" distR="0" wp14:anchorId="213241A4" wp14:editId="15F1A59D">
            <wp:extent cx="2608882" cy="4279392"/>
            <wp:effectExtent l="0" t="0" r="127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8745" cy="4295571"/>
                    </a:xfrm>
                    <a:prstGeom prst="rect">
                      <a:avLst/>
                    </a:prstGeom>
                  </pic:spPr>
                </pic:pic>
              </a:graphicData>
            </a:graphic>
          </wp:inline>
        </w:drawing>
      </w:r>
    </w:p>
    <w:p w14:paraId="1379DD63" w14:textId="566C6690" w:rsidR="00026FE8" w:rsidRPr="00AF4198" w:rsidRDefault="00026FE8" w:rsidP="00026FE8">
      <w:pPr>
        <w:pStyle w:val="ListParagraph"/>
        <w:numPr>
          <w:ilvl w:val="0"/>
          <w:numId w:val="7"/>
        </w:numPr>
        <w:rPr>
          <w:rFonts w:ascii="Segoe UI Light" w:hAnsi="Segoe UI Light" w:cs="Segoe UI Light"/>
        </w:rPr>
      </w:pPr>
      <w:r w:rsidRPr="00AF4198">
        <w:rPr>
          <w:rFonts w:ascii="Segoe UI Light" w:hAnsi="Segoe UI Light" w:cs="Segoe UI Light"/>
        </w:rPr>
        <w:t>Click New Safety Precautions.</w:t>
      </w:r>
    </w:p>
    <w:p w14:paraId="00C44278" w14:textId="77777777" w:rsidR="00026FE8" w:rsidRPr="00AF4198" w:rsidRDefault="00026FE8" w:rsidP="00026FE8">
      <w:pPr>
        <w:pStyle w:val="ListParagraph"/>
        <w:numPr>
          <w:ilvl w:val="0"/>
          <w:numId w:val="7"/>
        </w:numPr>
        <w:rPr>
          <w:rFonts w:ascii="Segoe UI Light" w:hAnsi="Segoe UI Light" w:cs="Segoe UI Light"/>
        </w:rPr>
      </w:pPr>
      <w:r w:rsidRPr="00AF4198">
        <w:rPr>
          <w:rFonts w:ascii="Segoe UI Light" w:hAnsi="Segoe UI Light" w:cs="Segoe UI Light"/>
        </w:rPr>
        <w:t>Enter all the required information marked by (</w:t>
      </w:r>
      <w:r w:rsidRPr="00AF4198">
        <w:rPr>
          <w:rFonts w:ascii="Segoe UI Light" w:hAnsi="Segoe UI Light" w:cs="Segoe UI Light"/>
          <w:color w:val="FF0000"/>
        </w:rPr>
        <w:t>*</w:t>
      </w:r>
      <w:r w:rsidRPr="00AF4198">
        <w:rPr>
          <w:rFonts w:ascii="Segoe UI Light" w:hAnsi="Segoe UI Light" w:cs="Segoe UI Light"/>
        </w:rPr>
        <w:t>) asterisk.</w:t>
      </w:r>
    </w:p>
    <w:p w14:paraId="4F73D37C" w14:textId="347D77AA" w:rsidR="00026FE8" w:rsidRPr="00AF4198" w:rsidRDefault="00026FE8" w:rsidP="00026FE8">
      <w:pPr>
        <w:pStyle w:val="ListParagraph"/>
        <w:numPr>
          <w:ilvl w:val="0"/>
          <w:numId w:val="7"/>
        </w:numPr>
        <w:rPr>
          <w:rFonts w:ascii="Segoe UI Light" w:hAnsi="Segoe UI Light" w:cs="Segoe UI Light"/>
        </w:rPr>
      </w:pPr>
      <w:r w:rsidRPr="00AF4198">
        <w:rPr>
          <w:rFonts w:ascii="Segoe UI Light" w:hAnsi="Segoe UI Light" w:cs="Segoe UI Light"/>
        </w:rPr>
        <w:t xml:space="preserve">Once all the required information is added, </w:t>
      </w:r>
      <w:r w:rsidR="0063037D" w:rsidRPr="00AF4198">
        <w:rPr>
          <w:rFonts w:ascii="Segoe UI Light" w:hAnsi="Segoe UI Light" w:cs="Segoe UI Light"/>
        </w:rPr>
        <w:t xml:space="preserve">the </w:t>
      </w:r>
      <w:r w:rsidRPr="00AF4198">
        <w:rPr>
          <w:rFonts w:ascii="Segoe UI Light" w:hAnsi="Segoe UI Light" w:cs="Segoe UI Light"/>
        </w:rPr>
        <w:t>Save button is enabled.</w:t>
      </w:r>
    </w:p>
    <w:p w14:paraId="2E16CC8B" w14:textId="13310FE0" w:rsidR="00026FE8" w:rsidRPr="00AF4198" w:rsidRDefault="00026FE8" w:rsidP="00026FE8">
      <w:pPr>
        <w:ind w:left="360"/>
        <w:rPr>
          <w:rFonts w:ascii="Segoe UI Light" w:hAnsi="Segoe UI Light" w:cs="Segoe UI Light"/>
        </w:rPr>
      </w:pPr>
      <w:r w:rsidRPr="00AF4198">
        <w:rPr>
          <w:rFonts w:ascii="Segoe UI Light" w:hAnsi="Segoe UI Light" w:cs="Segoe UI Light"/>
          <w:noProof/>
        </w:rPr>
        <w:drawing>
          <wp:inline distT="0" distB="0" distL="0" distR="0" wp14:anchorId="50745F38" wp14:editId="25218D28">
            <wp:extent cx="2245767" cy="365814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54062" cy="3671655"/>
                    </a:xfrm>
                    <a:prstGeom prst="rect">
                      <a:avLst/>
                    </a:prstGeom>
                  </pic:spPr>
                </pic:pic>
              </a:graphicData>
            </a:graphic>
          </wp:inline>
        </w:drawing>
      </w:r>
    </w:p>
    <w:p w14:paraId="5C3ABDC5" w14:textId="67A847B8" w:rsidR="00026FE8" w:rsidRPr="00AF4198" w:rsidRDefault="00026FE8" w:rsidP="00026FE8">
      <w:pPr>
        <w:pStyle w:val="Heading2"/>
        <w:rPr>
          <w:rFonts w:ascii="Segoe UI Light" w:hAnsi="Segoe UI Light" w:cs="Segoe UI Light"/>
        </w:rPr>
      </w:pPr>
      <w:r w:rsidRPr="00AF4198">
        <w:rPr>
          <w:rFonts w:ascii="Segoe UI Light" w:hAnsi="Segoe UI Light" w:cs="Segoe UI Light"/>
        </w:rPr>
        <w:lastRenderedPageBreak/>
        <w:t>Edit Safety Precaution</w:t>
      </w:r>
    </w:p>
    <w:p w14:paraId="5F3C07AD" w14:textId="7A22F36C" w:rsidR="00026FE8" w:rsidRPr="00AF4198" w:rsidRDefault="00026FE8" w:rsidP="00026FE8">
      <w:pPr>
        <w:pStyle w:val="ListParagraph"/>
        <w:numPr>
          <w:ilvl w:val="0"/>
          <w:numId w:val="8"/>
        </w:numPr>
        <w:rPr>
          <w:rFonts w:ascii="Segoe UI Light" w:hAnsi="Segoe UI Light" w:cs="Segoe UI Light"/>
        </w:rPr>
      </w:pPr>
      <w:r w:rsidRPr="00AF4198">
        <w:rPr>
          <w:rFonts w:ascii="Segoe UI Light" w:hAnsi="Segoe UI Light" w:cs="Segoe UI Light"/>
        </w:rPr>
        <w:t xml:space="preserve">Navigate to </w:t>
      </w:r>
      <w:r w:rsidR="0063037D" w:rsidRPr="00AF4198">
        <w:rPr>
          <w:rFonts w:ascii="Segoe UI Light" w:hAnsi="Segoe UI Light" w:cs="Segoe UI Light"/>
        </w:rPr>
        <w:t>the</w:t>
      </w:r>
      <w:r w:rsidRPr="00AF4198">
        <w:rPr>
          <w:rFonts w:ascii="Segoe UI Light" w:hAnsi="Segoe UI Light" w:cs="Segoe UI Light"/>
        </w:rPr>
        <w:t xml:space="preserve"> Building Admin App.</w:t>
      </w:r>
    </w:p>
    <w:p w14:paraId="1CFF63E6" w14:textId="5F03887C" w:rsidR="00026FE8" w:rsidRPr="00AF4198" w:rsidRDefault="00026FE8" w:rsidP="00026FE8">
      <w:pPr>
        <w:pStyle w:val="ListParagraph"/>
        <w:numPr>
          <w:ilvl w:val="0"/>
          <w:numId w:val="8"/>
        </w:numPr>
        <w:rPr>
          <w:rFonts w:ascii="Segoe UI Light" w:hAnsi="Segoe UI Light" w:cs="Segoe UI Light"/>
        </w:rPr>
      </w:pPr>
      <w:r w:rsidRPr="00AF4198">
        <w:rPr>
          <w:rFonts w:ascii="Segoe UI Light" w:hAnsi="Segoe UI Light" w:cs="Segoe UI Light"/>
        </w:rPr>
        <w:t xml:space="preserve">Click on Safety Precautions. This brings </w:t>
      </w:r>
      <w:r w:rsidR="00142496" w:rsidRPr="00AF4198">
        <w:rPr>
          <w:rFonts w:ascii="Segoe UI Light" w:hAnsi="Segoe UI Light" w:cs="Segoe UI Light"/>
        </w:rPr>
        <w:t xml:space="preserve">a list of </w:t>
      </w:r>
      <w:r w:rsidRPr="00AF4198">
        <w:rPr>
          <w:rFonts w:ascii="Segoe UI Light" w:hAnsi="Segoe UI Light" w:cs="Segoe UI Light"/>
        </w:rPr>
        <w:t>configured Safety Precautions articles.</w:t>
      </w:r>
    </w:p>
    <w:p w14:paraId="23FED4CE" w14:textId="64AC8A4C" w:rsidR="00647B5B" w:rsidRPr="00AF4198" w:rsidRDefault="00401572" w:rsidP="00647B5B">
      <w:pPr>
        <w:rPr>
          <w:rFonts w:ascii="Segoe UI Light" w:hAnsi="Segoe UI Light" w:cs="Segoe UI Light"/>
        </w:rPr>
      </w:pPr>
      <w:r w:rsidRPr="00AF4198">
        <w:rPr>
          <w:rFonts w:ascii="Segoe UI Light" w:hAnsi="Segoe UI Light" w:cs="Segoe UI Light"/>
        </w:rPr>
        <w:t xml:space="preserve">    </w:t>
      </w:r>
      <w:r w:rsidR="00026FE8" w:rsidRPr="00AF4198">
        <w:rPr>
          <w:rFonts w:ascii="Segoe UI Light" w:hAnsi="Segoe UI Light" w:cs="Segoe UI Light"/>
          <w:noProof/>
        </w:rPr>
        <w:drawing>
          <wp:inline distT="0" distB="0" distL="0" distR="0" wp14:anchorId="05A2FD94" wp14:editId="58E6D029">
            <wp:extent cx="2608882" cy="4279392"/>
            <wp:effectExtent l="0" t="0" r="127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8745" cy="4295571"/>
                    </a:xfrm>
                    <a:prstGeom prst="rect">
                      <a:avLst/>
                    </a:prstGeom>
                  </pic:spPr>
                </pic:pic>
              </a:graphicData>
            </a:graphic>
          </wp:inline>
        </w:drawing>
      </w:r>
    </w:p>
    <w:p w14:paraId="773882DD" w14:textId="77777777" w:rsidR="00401572" w:rsidRPr="00AF4198" w:rsidRDefault="00401572" w:rsidP="00401572">
      <w:pPr>
        <w:pStyle w:val="ListParagraph"/>
        <w:numPr>
          <w:ilvl w:val="0"/>
          <w:numId w:val="8"/>
        </w:numPr>
        <w:rPr>
          <w:rFonts w:ascii="Segoe UI Light" w:hAnsi="Segoe UI Light" w:cs="Segoe UI Light"/>
        </w:rPr>
      </w:pPr>
      <w:r w:rsidRPr="00AF4198">
        <w:rPr>
          <w:rFonts w:ascii="Segoe UI Light" w:hAnsi="Segoe UI Light" w:cs="Segoe UI Light"/>
        </w:rPr>
        <w:t xml:space="preserve">Click on the Edit </w:t>
      </w:r>
      <w:r w:rsidRPr="00AF4198">
        <w:rPr>
          <w:rFonts w:ascii="Segoe UI Light" w:hAnsi="Segoe UI Light" w:cs="Segoe UI Light"/>
          <w:noProof/>
        </w:rPr>
        <w:drawing>
          <wp:inline distT="0" distB="0" distL="0" distR="0" wp14:anchorId="4E0144DB" wp14:editId="21BB670B">
            <wp:extent cx="212090" cy="1860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2090" cy="186055"/>
                    </a:xfrm>
                    <a:prstGeom prst="rect">
                      <a:avLst/>
                    </a:prstGeom>
                  </pic:spPr>
                </pic:pic>
              </a:graphicData>
            </a:graphic>
          </wp:inline>
        </w:drawing>
      </w:r>
      <w:r w:rsidRPr="00AF4198">
        <w:rPr>
          <w:rFonts w:ascii="Segoe UI Light" w:hAnsi="Segoe UI Light" w:cs="Segoe UI Light"/>
        </w:rPr>
        <w:t xml:space="preserve">  icon.</w:t>
      </w:r>
    </w:p>
    <w:p w14:paraId="71E66A06" w14:textId="74803BBE" w:rsidR="00401572" w:rsidRPr="00AF4198" w:rsidRDefault="00401572" w:rsidP="00401572">
      <w:pPr>
        <w:pStyle w:val="ListParagraph"/>
        <w:numPr>
          <w:ilvl w:val="0"/>
          <w:numId w:val="8"/>
        </w:numPr>
        <w:rPr>
          <w:rFonts w:ascii="Segoe UI Light" w:hAnsi="Segoe UI Light" w:cs="Segoe UI Light"/>
        </w:rPr>
      </w:pPr>
      <w:r w:rsidRPr="00AF4198">
        <w:rPr>
          <w:rFonts w:ascii="Segoe UI Light" w:hAnsi="Segoe UI Light" w:cs="Segoe UI Light"/>
        </w:rPr>
        <w:t>Make required changes.</w:t>
      </w:r>
    </w:p>
    <w:p w14:paraId="7680EBBF" w14:textId="2422B8E7" w:rsidR="00401572" w:rsidRPr="00AF4198" w:rsidRDefault="00401572" w:rsidP="00401572">
      <w:pPr>
        <w:pStyle w:val="ListParagraph"/>
        <w:numPr>
          <w:ilvl w:val="0"/>
          <w:numId w:val="8"/>
        </w:numPr>
        <w:rPr>
          <w:rFonts w:ascii="Segoe UI Light" w:hAnsi="Segoe UI Light" w:cs="Segoe UI Light"/>
        </w:rPr>
      </w:pPr>
      <w:r w:rsidRPr="00AF4198">
        <w:rPr>
          <w:rFonts w:ascii="Segoe UI Light" w:hAnsi="Segoe UI Light" w:cs="Segoe UI Light"/>
        </w:rPr>
        <w:t>Click Save.</w:t>
      </w:r>
    </w:p>
    <w:p w14:paraId="631C34EE" w14:textId="4329BAE5" w:rsidR="00401572" w:rsidRPr="00AF4198" w:rsidRDefault="00401572" w:rsidP="00401572">
      <w:pPr>
        <w:pStyle w:val="Heading2"/>
        <w:rPr>
          <w:rFonts w:ascii="Segoe UI Light" w:hAnsi="Segoe UI Light" w:cs="Segoe UI Light"/>
        </w:rPr>
      </w:pPr>
    </w:p>
    <w:p w14:paraId="32F3C3DA" w14:textId="012EC37F" w:rsidR="00401572" w:rsidRPr="00AF4198" w:rsidRDefault="00401572" w:rsidP="00401572">
      <w:pPr>
        <w:pStyle w:val="Heading1"/>
        <w:rPr>
          <w:rFonts w:ascii="Segoe UI Light" w:hAnsi="Segoe UI Light" w:cs="Segoe UI Light"/>
        </w:rPr>
      </w:pPr>
      <w:r w:rsidRPr="00AF4198">
        <w:rPr>
          <w:rFonts w:ascii="Segoe UI Light" w:hAnsi="Segoe UI Light" w:cs="Segoe UI Light"/>
        </w:rPr>
        <w:t>Key Questions</w:t>
      </w:r>
    </w:p>
    <w:p w14:paraId="7A0E9A8D" w14:textId="4B129B11" w:rsidR="00401572" w:rsidRPr="00AF4198" w:rsidRDefault="00401572" w:rsidP="00401572">
      <w:pPr>
        <w:rPr>
          <w:rFonts w:ascii="Segoe UI Light" w:hAnsi="Segoe UI Light" w:cs="Segoe UI Light"/>
        </w:rPr>
      </w:pPr>
      <w:r w:rsidRPr="00AF4198">
        <w:rPr>
          <w:rFonts w:ascii="Segoe UI Light" w:hAnsi="Segoe UI Light" w:cs="Segoe UI Light"/>
        </w:rPr>
        <w:t xml:space="preserve">Key questions are Yes/No screening questions which a user must answer before making a reservation for a building. </w:t>
      </w:r>
      <w:r w:rsidR="00142496" w:rsidRPr="00AF4198">
        <w:rPr>
          <w:rFonts w:ascii="Segoe UI Light" w:hAnsi="Segoe UI Light" w:cs="Segoe UI Light"/>
          <w:b/>
          <w:bCs/>
        </w:rPr>
        <w:t xml:space="preserve">Key questions must be phrased so that </w:t>
      </w:r>
      <w:r w:rsidR="00B11D46" w:rsidRPr="00AF4198">
        <w:rPr>
          <w:rFonts w:ascii="Segoe UI Light" w:hAnsi="Segoe UI Light" w:cs="Segoe UI Light"/>
          <w:b/>
          <w:bCs/>
        </w:rPr>
        <w:t>a “no” answer is desired.  If an employee answers “yes” to any of these questions, they will not be permitted to reserve building space.</w:t>
      </w:r>
      <w:r w:rsidR="00B11D46" w:rsidRPr="00AF4198">
        <w:rPr>
          <w:rFonts w:ascii="Segoe UI Light" w:hAnsi="Segoe UI Light" w:cs="Segoe UI Light"/>
        </w:rPr>
        <w:t xml:space="preserve"> </w:t>
      </w:r>
      <w:r w:rsidRPr="00AF4198">
        <w:rPr>
          <w:rFonts w:ascii="Segoe UI Light" w:hAnsi="Segoe UI Light" w:cs="Segoe UI Light"/>
        </w:rPr>
        <w:t xml:space="preserve">Administrators can </w:t>
      </w:r>
      <w:r w:rsidR="00142496" w:rsidRPr="00AF4198">
        <w:rPr>
          <w:rFonts w:ascii="Segoe UI Light" w:hAnsi="Segoe UI Light" w:cs="Segoe UI Light"/>
        </w:rPr>
        <w:t xml:space="preserve">disable </w:t>
      </w:r>
      <w:r w:rsidRPr="00AF4198">
        <w:rPr>
          <w:rFonts w:ascii="Segoe UI Light" w:hAnsi="Segoe UI Light" w:cs="Segoe UI Light"/>
        </w:rPr>
        <w:t>this functionality within the Settings area of the Buildings Admin app. Key Questions have following properties:</w:t>
      </w:r>
    </w:p>
    <w:p w14:paraId="2A315C9A" w14:textId="0A1E7F32" w:rsidR="00401572" w:rsidRPr="00AF4198" w:rsidRDefault="00401572" w:rsidP="00401572">
      <w:pPr>
        <w:pStyle w:val="ListParagraph"/>
        <w:numPr>
          <w:ilvl w:val="0"/>
          <w:numId w:val="9"/>
        </w:numPr>
        <w:rPr>
          <w:rFonts w:ascii="Segoe UI Light" w:hAnsi="Segoe UI Light" w:cs="Segoe UI Light"/>
        </w:rPr>
      </w:pPr>
      <w:r w:rsidRPr="00AF4198">
        <w:rPr>
          <w:rFonts w:ascii="Segoe UI Light" w:hAnsi="Segoe UI Light" w:cs="Segoe UI Light"/>
        </w:rPr>
        <w:t>Question: Question to be asked.</w:t>
      </w:r>
    </w:p>
    <w:p w14:paraId="4F02595C" w14:textId="2AC055AA" w:rsidR="00401572" w:rsidRPr="00AF4198" w:rsidRDefault="00401572" w:rsidP="00401572">
      <w:pPr>
        <w:pStyle w:val="ListParagraph"/>
        <w:numPr>
          <w:ilvl w:val="0"/>
          <w:numId w:val="9"/>
        </w:numPr>
        <w:rPr>
          <w:rFonts w:ascii="Segoe UI Light" w:hAnsi="Segoe UI Light" w:cs="Segoe UI Light"/>
        </w:rPr>
      </w:pPr>
      <w:r w:rsidRPr="00AF4198">
        <w:rPr>
          <w:rFonts w:ascii="Segoe UI Light" w:hAnsi="Segoe UI Light" w:cs="Segoe UI Light"/>
        </w:rPr>
        <w:t xml:space="preserve">Status: Draft </w:t>
      </w:r>
      <w:r w:rsidR="00D4169B" w:rsidRPr="00AF4198">
        <w:rPr>
          <w:rFonts w:ascii="Segoe UI Light" w:hAnsi="Segoe UI Light" w:cs="Segoe UI Light"/>
        </w:rPr>
        <w:t>question are not available in the Building Access App. Published questions appear in the Building Access app.</w:t>
      </w:r>
    </w:p>
    <w:p w14:paraId="2FA33353" w14:textId="15C68375" w:rsidR="00D4169B" w:rsidRPr="00AF4198" w:rsidRDefault="00D4169B" w:rsidP="00D4169B">
      <w:pPr>
        <w:pStyle w:val="Heading2"/>
        <w:rPr>
          <w:rFonts w:ascii="Segoe UI Light" w:hAnsi="Segoe UI Light" w:cs="Segoe UI Light"/>
        </w:rPr>
      </w:pPr>
      <w:r w:rsidRPr="00AF4198">
        <w:rPr>
          <w:rFonts w:ascii="Segoe UI Light" w:hAnsi="Segoe UI Light" w:cs="Segoe UI Light"/>
        </w:rPr>
        <w:t>Create Key Questions.</w:t>
      </w:r>
    </w:p>
    <w:p w14:paraId="7BADEF60" w14:textId="1C3933CB" w:rsidR="00D4169B" w:rsidRPr="00AF4198" w:rsidRDefault="00D4169B" w:rsidP="00D4169B">
      <w:pPr>
        <w:pStyle w:val="ListParagraph"/>
        <w:numPr>
          <w:ilvl w:val="0"/>
          <w:numId w:val="10"/>
        </w:numPr>
        <w:rPr>
          <w:rFonts w:ascii="Segoe UI Light" w:hAnsi="Segoe UI Light" w:cs="Segoe UI Light"/>
        </w:rPr>
      </w:pPr>
      <w:r w:rsidRPr="00AF4198">
        <w:rPr>
          <w:rFonts w:ascii="Segoe UI Light" w:hAnsi="Segoe UI Light" w:cs="Segoe UI Light"/>
        </w:rPr>
        <w:t>Navigate to Building Admin App.</w:t>
      </w:r>
    </w:p>
    <w:p w14:paraId="5984BBF3" w14:textId="4C773BBE" w:rsidR="00D4169B" w:rsidRPr="00AF4198" w:rsidRDefault="00D4169B" w:rsidP="00D4169B">
      <w:pPr>
        <w:pStyle w:val="ListParagraph"/>
        <w:numPr>
          <w:ilvl w:val="0"/>
          <w:numId w:val="10"/>
        </w:numPr>
        <w:rPr>
          <w:rFonts w:ascii="Segoe UI Light" w:hAnsi="Segoe UI Light" w:cs="Segoe UI Light"/>
        </w:rPr>
      </w:pPr>
      <w:r w:rsidRPr="00AF4198">
        <w:rPr>
          <w:rFonts w:ascii="Segoe UI Light" w:hAnsi="Segoe UI Light" w:cs="Segoe UI Light"/>
        </w:rPr>
        <w:lastRenderedPageBreak/>
        <w:t>Click Key Questions.</w:t>
      </w:r>
    </w:p>
    <w:p w14:paraId="0C4D9065" w14:textId="23D3C44D" w:rsidR="00D4169B" w:rsidRPr="00AF4198" w:rsidRDefault="00D4169B" w:rsidP="00D4169B">
      <w:pPr>
        <w:pStyle w:val="ListParagraph"/>
        <w:numPr>
          <w:ilvl w:val="0"/>
          <w:numId w:val="10"/>
        </w:numPr>
        <w:rPr>
          <w:rFonts w:ascii="Segoe UI Light" w:hAnsi="Segoe UI Light" w:cs="Segoe UI Light"/>
        </w:rPr>
      </w:pPr>
      <w:r w:rsidRPr="00AF4198">
        <w:rPr>
          <w:rFonts w:ascii="Segoe UI Light" w:hAnsi="Segoe UI Light" w:cs="Segoe UI Light"/>
        </w:rPr>
        <w:t xml:space="preserve">This brings </w:t>
      </w:r>
      <w:r w:rsidR="00B11D46" w:rsidRPr="00AF4198">
        <w:rPr>
          <w:rFonts w:ascii="Segoe UI Light" w:hAnsi="Segoe UI Light" w:cs="Segoe UI Light"/>
        </w:rPr>
        <w:t xml:space="preserve">a list of </w:t>
      </w:r>
      <w:r w:rsidRPr="00AF4198">
        <w:rPr>
          <w:rFonts w:ascii="Segoe UI Light" w:hAnsi="Segoe UI Light" w:cs="Segoe UI Light"/>
        </w:rPr>
        <w:t>Key Questions.</w:t>
      </w:r>
    </w:p>
    <w:p w14:paraId="153BD92B" w14:textId="7D19FEE0" w:rsidR="00D4169B" w:rsidRPr="00AF4198" w:rsidRDefault="00D4169B" w:rsidP="00D4169B">
      <w:pPr>
        <w:ind w:left="360"/>
        <w:rPr>
          <w:rFonts w:ascii="Segoe UI Light" w:hAnsi="Segoe UI Light" w:cs="Segoe UI Light"/>
        </w:rPr>
      </w:pPr>
      <w:r w:rsidRPr="00AF4198">
        <w:rPr>
          <w:rFonts w:ascii="Segoe UI Light" w:hAnsi="Segoe UI Light" w:cs="Segoe UI Light"/>
          <w:noProof/>
        </w:rPr>
        <w:drawing>
          <wp:inline distT="0" distB="0" distL="0" distR="0" wp14:anchorId="29248DF3" wp14:editId="79E5B9E8">
            <wp:extent cx="2856757" cy="4550054"/>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4460" cy="4578251"/>
                    </a:xfrm>
                    <a:prstGeom prst="rect">
                      <a:avLst/>
                    </a:prstGeom>
                  </pic:spPr>
                </pic:pic>
              </a:graphicData>
            </a:graphic>
          </wp:inline>
        </w:drawing>
      </w:r>
    </w:p>
    <w:p w14:paraId="6953D27B" w14:textId="099366AA" w:rsidR="00D4169B" w:rsidRPr="00AF4198" w:rsidRDefault="00D4169B" w:rsidP="00D4169B">
      <w:pPr>
        <w:pStyle w:val="ListParagraph"/>
        <w:numPr>
          <w:ilvl w:val="0"/>
          <w:numId w:val="10"/>
        </w:numPr>
        <w:rPr>
          <w:rFonts w:ascii="Segoe UI Light" w:hAnsi="Segoe UI Light" w:cs="Segoe UI Light"/>
        </w:rPr>
      </w:pPr>
      <w:r w:rsidRPr="00AF4198">
        <w:rPr>
          <w:rFonts w:ascii="Segoe UI Light" w:hAnsi="Segoe UI Light" w:cs="Segoe UI Light"/>
        </w:rPr>
        <w:t xml:space="preserve">Click </w:t>
      </w:r>
      <w:r w:rsidR="00B11D46" w:rsidRPr="00AF4198">
        <w:rPr>
          <w:rFonts w:ascii="Segoe UI Light" w:hAnsi="Segoe UI Light" w:cs="Segoe UI Light"/>
        </w:rPr>
        <w:t xml:space="preserve">Create </w:t>
      </w:r>
      <w:r w:rsidRPr="00AF4198">
        <w:rPr>
          <w:rFonts w:ascii="Segoe UI Light" w:hAnsi="Segoe UI Light" w:cs="Segoe UI Light"/>
        </w:rPr>
        <w:t>New.</w:t>
      </w:r>
    </w:p>
    <w:p w14:paraId="0A592DC9" w14:textId="66A69D4C" w:rsidR="00D4169B" w:rsidRPr="00AF4198" w:rsidRDefault="00D4169B" w:rsidP="00D4169B">
      <w:pPr>
        <w:pStyle w:val="ListParagraph"/>
        <w:numPr>
          <w:ilvl w:val="0"/>
          <w:numId w:val="10"/>
        </w:numPr>
        <w:rPr>
          <w:rFonts w:ascii="Segoe UI Light" w:hAnsi="Segoe UI Light" w:cs="Segoe UI Light"/>
        </w:rPr>
      </w:pPr>
      <w:r w:rsidRPr="00AF4198">
        <w:rPr>
          <w:rFonts w:ascii="Segoe UI Light" w:hAnsi="Segoe UI Light" w:cs="Segoe UI Light"/>
        </w:rPr>
        <w:t>Enter value in the Question field, this enables the Save button.</w:t>
      </w:r>
    </w:p>
    <w:p w14:paraId="20ED4FF7" w14:textId="71D6CE0A" w:rsidR="00D4169B" w:rsidRPr="00AF4198" w:rsidRDefault="00D4169B" w:rsidP="00D4169B">
      <w:pPr>
        <w:pStyle w:val="ListParagraph"/>
        <w:numPr>
          <w:ilvl w:val="0"/>
          <w:numId w:val="10"/>
        </w:numPr>
        <w:rPr>
          <w:rFonts w:ascii="Segoe UI Light" w:hAnsi="Segoe UI Light" w:cs="Segoe UI Light"/>
        </w:rPr>
      </w:pPr>
      <w:r w:rsidRPr="00AF4198">
        <w:rPr>
          <w:rFonts w:ascii="Segoe UI Light" w:hAnsi="Segoe UI Light" w:cs="Segoe UI Light"/>
        </w:rPr>
        <w:t xml:space="preserve">Change the status </w:t>
      </w:r>
      <w:r w:rsidR="00B11D46" w:rsidRPr="00AF4198">
        <w:rPr>
          <w:rFonts w:ascii="Segoe UI Light" w:hAnsi="Segoe UI Light" w:cs="Segoe UI Light"/>
        </w:rPr>
        <w:t>to Published if you are ready to make this question visible in the</w:t>
      </w:r>
      <w:r w:rsidR="00ED2181" w:rsidRPr="00AF4198">
        <w:rPr>
          <w:rFonts w:ascii="Segoe UI Light" w:hAnsi="Segoe UI Light" w:cs="Segoe UI Light"/>
        </w:rPr>
        <w:t xml:space="preserve"> app</w:t>
      </w:r>
      <w:r w:rsidRPr="00AF4198">
        <w:rPr>
          <w:rFonts w:ascii="Segoe UI Light" w:hAnsi="Segoe UI Light" w:cs="Segoe UI Light"/>
        </w:rPr>
        <w:t>.</w:t>
      </w:r>
    </w:p>
    <w:p w14:paraId="0F78DE98" w14:textId="622B290B" w:rsidR="00D4169B" w:rsidRPr="00AF4198" w:rsidRDefault="00D4169B" w:rsidP="00D4169B">
      <w:pPr>
        <w:ind w:left="360"/>
        <w:rPr>
          <w:rFonts w:ascii="Segoe UI Light" w:hAnsi="Segoe UI Light" w:cs="Segoe UI Light"/>
        </w:rPr>
      </w:pPr>
    </w:p>
    <w:p w14:paraId="4302E46B" w14:textId="682A6B50" w:rsidR="00647B5B" w:rsidRPr="00AF4198" w:rsidRDefault="00D4169B" w:rsidP="00647B5B">
      <w:pPr>
        <w:ind w:left="360"/>
        <w:rPr>
          <w:rFonts w:ascii="Segoe UI Light" w:hAnsi="Segoe UI Light" w:cs="Segoe UI Light"/>
        </w:rPr>
      </w:pPr>
      <w:r w:rsidRPr="00AF4198">
        <w:rPr>
          <w:rFonts w:ascii="Segoe UI Light" w:hAnsi="Segoe UI Light" w:cs="Segoe UI Light"/>
          <w:noProof/>
        </w:rPr>
        <w:lastRenderedPageBreak/>
        <w:drawing>
          <wp:inline distT="0" distB="0" distL="0" distR="0" wp14:anchorId="56E150BE" wp14:editId="0487C8AE">
            <wp:extent cx="2243439" cy="3613709"/>
            <wp:effectExtent l="0" t="0" r="508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57374" cy="3636155"/>
                    </a:xfrm>
                    <a:prstGeom prst="rect">
                      <a:avLst/>
                    </a:prstGeom>
                  </pic:spPr>
                </pic:pic>
              </a:graphicData>
            </a:graphic>
          </wp:inline>
        </w:drawing>
      </w:r>
    </w:p>
    <w:p w14:paraId="15CCC7FC" w14:textId="77777777" w:rsidR="00D4169B" w:rsidRPr="00AF4198" w:rsidRDefault="00D4169B" w:rsidP="00D4169B">
      <w:pPr>
        <w:pStyle w:val="ListParagraph"/>
        <w:numPr>
          <w:ilvl w:val="0"/>
          <w:numId w:val="10"/>
        </w:numPr>
        <w:rPr>
          <w:rFonts w:ascii="Segoe UI Light" w:hAnsi="Segoe UI Light" w:cs="Segoe UI Light"/>
        </w:rPr>
      </w:pPr>
      <w:r w:rsidRPr="00AF4198">
        <w:rPr>
          <w:rFonts w:ascii="Segoe UI Light" w:hAnsi="Segoe UI Light" w:cs="Segoe UI Light"/>
        </w:rPr>
        <w:t>Click Save.</w:t>
      </w:r>
    </w:p>
    <w:p w14:paraId="3E63CD6E" w14:textId="686583F1" w:rsidR="00D4169B" w:rsidRPr="00AF4198" w:rsidRDefault="00D4169B" w:rsidP="00D4169B">
      <w:pPr>
        <w:pStyle w:val="Heading2"/>
        <w:rPr>
          <w:rFonts w:ascii="Segoe UI Light" w:hAnsi="Segoe UI Light" w:cs="Segoe UI Light"/>
        </w:rPr>
      </w:pPr>
      <w:r w:rsidRPr="00AF4198">
        <w:rPr>
          <w:rFonts w:ascii="Segoe UI Light" w:hAnsi="Segoe UI Light" w:cs="Segoe UI Light"/>
        </w:rPr>
        <w:t>Edit Key Questions</w:t>
      </w:r>
    </w:p>
    <w:p w14:paraId="19839BE1" w14:textId="57B01D00" w:rsidR="00D4169B" w:rsidRPr="00AF4198" w:rsidRDefault="00D4169B" w:rsidP="00D4169B">
      <w:pPr>
        <w:pStyle w:val="ListParagraph"/>
        <w:numPr>
          <w:ilvl w:val="0"/>
          <w:numId w:val="11"/>
        </w:numPr>
        <w:rPr>
          <w:rFonts w:ascii="Segoe UI Light" w:hAnsi="Segoe UI Light" w:cs="Segoe UI Light"/>
        </w:rPr>
      </w:pPr>
      <w:r w:rsidRPr="00AF4198">
        <w:rPr>
          <w:rFonts w:ascii="Segoe UI Light" w:hAnsi="Segoe UI Light" w:cs="Segoe UI Light"/>
        </w:rPr>
        <w:t>Navigate Admin App.</w:t>
      </w:r>
    </w:p>
    <w:p w14:paraId="1A5575B9" w14:textId="3CF418E1" w:rsidR="00D4169B" w:rsidRPr="00AF4198" w:rsidRDefault="00D4169B" w:rsidP="00D4169B">
      <w:pPr>
        <w:pStyle w:val="ListParagraph"/>
        <w:numPr>
          <w:ilvl w:val="0"/>
          <w:numId w:val="11"/>
        </w:numPr>
        <w:rPr>
          <w:rFonts w:ascii="Segoe UI Light" w:hAnsi="Segoe UI Light" w:cs="Segoe UI Light"/>
        </w:rPr>
      </w:pPr>
      <w:r w:rsidRPr="00AF4198">
        <w:rPr>
          <w:rFonts w:ascii="Segoe UI Light" w:hAnsi="Segoe UI Light" w:cs="Segoe UI Light"/>
        </w:rPr>
        <w:t>Click Key Questions.</w:t>
      </w:r>
    </w:p>
    <w:p w14:paraId="7B6B3F16" w14:textId="58AB523D" w:rsidR="00D4169B" w:rsidRPr="00AF4198" w:rsidRDefault="00D4169B" w:rsidP="00D4169B">
      <w:pPr>
        <w:pStyle w:val="ListParagraph"/>
        <w:numPr>
          <w:ilvl w:val="0"/>
          <w:numId w:val="11"/>
        </w:numPr>
        <w:rPr>
          <w:rFonts w:ascii="Segoe UI Light" w:hAnsi="Segoe UI Light" w:cs="Segoe UI Light"/>
        </w:rPr>
      </w:pPr>
      <w:r w:rsidRPr="00AF4198">
        <w:rPr>
          <w:rFonts w:ascii="Segoe UI Light" w:hAnsi="Segoe UI Light" w:cs="Segoe UI Light"/>
        </w:rPr>
        <w:t xml:space="preserve">This brings up </w:t>
      </w:r>
      <w:r w:rsidR="00ED2181" w:rsidRPr="00AF4198">
        <w:rPr>
          <w:rFonts w:ascii="Segoe UI Light" w:hAnsi="Segoe UI Light" w:cs="Segoe UI Light"/>
        </w:rPr>
        <w:t xml:space="preserve">the list of </w:t>
      </w:r>
      <w:r w:rsidRPr="00AF4198">
        <w:rPr>
          <w:rFonts w:ascii="Segoe UI Light" w:hAnsi="Segoe UI Light" w:cs="Segoe UI Light"/>
        </w:rPr>
        <w:t>Key Questions.</w:t>
      </w:r>
    </w:p>
    <w:p w14:paraId="5FBBE1FC" w14:textId="60E527BB" w:rsidR="00D4169B" w:rsidRPr="00AF4198" w:rsidRDefault="00D4169B" w:rsidP="00D4169B">
      <w:pPr>
        <w:ind w:left="360"/>
        <w:rPr>
          <w:rFonts w:ascii="Segoe UI Light" w:hAnsi="Segoe UI Light" w:cs="Segoe UI Light"/>
        </w:rPr>
      </w:pPr>
      <w:r w:rsidRPr="00AF4198">
        <w:rPr>
          <w:rFonts w:ascii="Segoe UI Light" w:hAnsi="Segoe UI Light" w:cs="Segoe UI Light"/>
          <w:noProof/>
        </w:rPr>
        <w:drawing>
          <wp:inline distT="0" distB="0" distL="0" distR="0" wp14:anchorId="1DD43666" wp14:editId="7770C9A1">
            <wp:extent cx="2384755" cy="37982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1763" cy="3873147"/>
                    </a:xfrm>
                    <a:prstGeom prst="rect">
                      <a:avLst/>
                    </a:prstGeom>
                  </pic:spPr>
                </pic:pic>
              </a:graphicData>
            </a:graphic>
          </wp:inline>
        </w:drawing>
      </w:r>
    </w:p>
    <w:p w14:paraId="6701C683" w14:textId="2AFFAD02" w:rsidR="009E5E2D" w:rsidRPr="00AF4198" w:rsidRDefault="009E5E2D" w:rsidP="009E5E2D">
      <w:pPr>
        <w:pStyle w:val="ListParagraph"/>
        <w:numPr>
          <w:ilvl w:val="0"/>
          <w:numId w:val="11"/>
        </w:numPr>
        <w:rPr>
          <w:rFonts w:ascii="Segoe UI Light" w:hAnsi="Segoe UI Light" w:cs="Segoe UI Light"/>
        </w:rPr>
      </w:pPr>
      <w:r w:rsidRPr="00AF4198">
        <w:rPr>
          <w:rFonts w:ascii="Segoe UI Light" w:hAnsi="Segoe UI Light" w:cs="Segoe UI Light"/>
        </w:rPr>
        <w:lastRenderedPageBreak/>
        <w:t xml:space="preserve">Click on the Edit </w:t>
      </w:r>
      <w:r w:rsidRPr="00AF4198">
        <w:rPr>
          <w:rFonts w:ascii="Segoe UI Light" w:hAnsi="Segoe UI Light" w:cs="Segoe UI Light"/>
          <w:noProof/>
        </w:rPr>
        <w:drawing>
          <wp:inline distT="0" distB="0" distL="0" distR="0" wp14:anchorId="2F27F9EF" wp14:editId="2BAC0A29">
            <wp:extent cx="212090" cy="1860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2090" cy="186055"/>
                    </a:xfrm>
                    <a:prstGeom prst="rect">
                      <a:avLst/>
                    </a:prstGeom>
                  </pic:spPr>
                </pic:pic>
              </a:graphicData>
            </a:graphic>
          </wp:inline>
        </w:drawing>
      </w:r>
      <w:r w:rsidRPr="00AF4198">
        <w:rPr>
          <w:rFonts w:ascii="Segoe UI Light" w:hAnsi="Segoe UI Light" w:cs="Segoe UI Light"/>
        </w:rPr>
        <w:t xml:space="preserve">  icon.</w:t>
      </w:r>
    </w:p>
    <w:p w14:paraId="4A296F20" w14:textId="77777777" w:rsidR="009E5E2D" w:rsidRPr="00AF4198" w:rsidRDefault="009E5E2D" w:rsidP="009E5E2D">
      <w:pPr>
        <w:pStyle w:val="ListParagraph"/>
        <w:numPr>
          <w:ilvl w:val="0"/>
          <w:numId w:val="11"/>
        </w:numPr>
        <w:rPr>
          <w:rFonts w:ascii="Segoe UI Light" w:hAnsi="Segoe UI Light" w:cs="Segoe UI Light"/>
        </w:rPr>
      </w:pPr>
      <w:r w:rsidRPr="00AF4198">
        <w:rPr>
          <w:rFonts w:ascii="Segoe UI Light" w:hAnsi="Segoe UI Light" w:cs="Segoe UI Light"/>
        </w:rPr>
        <w:t>Make required changes.</w:t>
      </w:r>
    </w:p>
    <w:p w14:paraId="3298E8CE" w14:textId="4F7CAC86" w:rsidR="009E5E2D" w:rsidRPr="00AF4198" w:rsidRDefault="009E5E2D" w:rsidP="009E5E2D">
      <w:pPr>
        <w:pStyle w:val="ListParagraph"/>
        <w:numPr>
          <w:ilvl w:val="0"/>
          <w:numId w:val="11"/>
        </w:numPr>
        <w:rPr>
          <w:rFonts w:ascii="Segoe UI Light" w:hAnsi="Segoe UI Light" w:cs="Segoe UI Light"/>
        </w:rPr>
      </w:pPr>
      <w:r w:rsidRPr="00AF4198">
        <w:rPr>
          <w:rFonts w:ascii="Segoe UI Light" w:hAnsi="Segoe UI Light" w:cs="Segoe UI Light"/>
        </w:rPr>
        <w:t>Click Save.</w:t>
      </w:r>
    </w:p>
    <w:p w14:paraId="7CF36B0A" w14:textId="77777777" w:rsidR="009E5E2D" w:rsidRPr="00AF4198" w:rsidRDefault="009E5E2D" w:rsidP="009E5E2D">
      <w:pPr>
        <w:rPr>
          <w:rFonts w:ascii="Segoe UI Light" w:hAnsi="Segoe UI Light" w:cs="Segoe UI Light"/>
        </w:rPr>
      </w:pPr>
    </w:p>
    <w:p w14:paraId="79CFC243" w14:textId="60C619E0" w:rsidR="00AA3013" w:rsidRPr="00AF4198" w:rsidRDefault="00361168" w:rsidP="00902C84">
      <w:pPr>
        <w:pStyle w:val="Heading1"/>
        <w:rPr>
          <w:rFonts w:ascii="Segoe UI Light" w:hAnsi="Segoe UI Light" w:cs="Segoe UI Light"/>
        </w:rPr>
      </w:pPr>
      <w:r w:rsidRPr="00AF4198">
        <w:rPr>
          <w:rFonts w:ascii="Segoe UI Light" w:hAnsi="Segoe UI Light" w:cs="Segoe UI Light"/>
        </w:rPr>
        <w:t>Requesting Building Access</w:t>
      </w:r>
    </w:p>
    <w:p w14:paraId="2ADB9DD0" w14:textId="314020E1" w:rsidR="00361168" w:rsidRPr="00AF4198" w:rsidRDefault="00FF58B9" w:rsidP="003779FC">
      <w:pPr>
        <w:pStyle w:val="ListParagraph"/>
        <w:numPr>
          <w:ilvl w:val="0"/>
          <w:numId w:val="14"/>
        </w:numPr>
        <w:rPr>
          <w:rFonts w:ascii="Segoe UI Light" w:hAnsi="Segoe UI Light" w:cs="Segoe UI Light"/>
        </w:rPr>
      </w:pPr>
      <w:r w:rsidRPr="00AF4198">
        <w:rPr>
          <w:rFonts w:ascii="Segoe UI Light" w:hAnsi="Segoe UI Light" w:cs="Segoe UI Light"/>
        </w:rPr>
        <w:t>Navigate to the Building Access App.</w:t>
      </w:r>
    </w:p>
    <w:p w14:paraId="043A316E" w14:textId="57895CDC" w:rsidR="00E263B7" w:rsidRPr="00AF4198" w:rsidRDefault="00742B13" w:rsidP="00742B13">
      <w:pPr>
        <w:ind w:left="360"/>
        <w:rPr>
          <w:rFonts w:ascii="Segoe UI Light" w:hAnsi="Segoe UI Light" w:cs="Segoe UI Light"/>
        </w:rPr>
      </w:pPr>
      <w:r w:rsidRPr="00AF4198">
        <w:rPr>
          <w:rFonts w:ascii="Segoe UI Light" w:hAnsi="Segoe UI Light" w:cs="Segoe UI Light"/>
          <w:noProof/>
        </w:rPr>
        <w:drawing>
          <wp:inline distT="0" distB="0" distL="0" distR="0" wp14:anchorId="655B844C" wp14:editId="4AFFEF3A">
            <wp:extent cx="5731510" cy="28702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70200"/>
                    </a:xfrm>
                    <a:prstGeom prst="rect">
                      <a:avLst/>
                    </a:prstGeom>
                  </pic:spPr>
                </pic:pic>
              </a:graphicData>
            </a:graphic>
          </wp:inline>
        </w:drawing>
      </w:r>
    </w:p>
    <w:p w14:paraId="4BBC4720" w14:textId="28E57AB1" w:rsidR="00742B13" w:rsidRPr="00AF4198" w:rsidRDefault="00FA40EF" w:rsidP="00742B13">
      <w:pPr>
        <w:pStyle w:val="ListParagraph"/>
        <w:numPr>
          <w:ilvl w:val="0"/>
          <w:numId w:val="14"/>
        </w:numPr>
        <w:rPr>
          <w:rFonts w:ascii="Segoe UI Light" w:hAnsi="Segoe UI Light" w:cs="Segoe UI Light"/>
        </w:rPr>
      </w:pPr>
      <w:r w:rsidRPr="00AF4198">
        <w:rPr>
          <w:rFonts w:ascii="Segoe UI Light" w:hAnsi="Segoe UI Light" w:cs="Segoe UI Light"/>
        </w:rPr>
        <w:t>Click New Request.</w:t>
      </w:r>
    </w:p>
    <w:p w14:paraId="06A0AF12" w14:textId="78175116" w:rsidR="00FA40EF" w:rsidRPr="00AF4198" w:rsidRDefault="005A13BD" w:rsidP="00742B13">
      <w:pPr>
        <w:pStyle w:val="ListParagraph"/>
        <w:numPr>
          <w:ilvl w:val="0"/>
          <w:numId w:val="14"/>
        </w:numPr>
        <w:rPr>
          <w:rFonts w:ascii="Segoe UI Light" w:hAnsi="Segoe UI Light" w:cs="Segoe UI Light"/>
        </w:rPr>
      </w:pPr>
      <w:r w:rsidRPr="00AF4198">
        <w:rPr>
          <w:rFonts w:ascii="Segoe UI Light" w:hAnsi="Segoe UI Light" w:cs="Segoe UI Light"/>
        </w:rPr>
        <w:t xml:space="preserve">This brings up the </w:t>
      </w:r>
      <w:r w:rsidR="0060618A" w:rsidRPr="00AF4198">
        <w:rPr>
          <w:rFonts w:ascii="Segoe UI Light" w:hAnsi="Segoe UI Light" w:cs="Segoe UI Light"/>
        </w:rPr>
        <w:t>Key</w:t>
      </w:r>
      <w:r w:rsidR="008B71A2" w:rsidRPr="00AF4198">
        <w:rPr>
          <w:rFonts w:ascii="Segoe UI Light" w:hAnsi="Segoe UI Light" w:cs="Segoe UI Light"/>
        </w:rPr>
        <w:t xml:space="preserve"> Eligibility Questions screen. This screen will not appear if </w:t>
      </w:r>
      <w:r w:rsidR="00706413" w:rsidRPr="00AF4198">
        <w:rPr>
          <w:rFonts w:ascii="Segoe UI Light" w:hAnsi="Segoe UI Light" w:cs="Segoe UI Light"/>
        </w:rPr>
        <w:t>your admin has switched off the Key eligibility Questions feature.</w:t>
      </w:r>
    </w:p>
    <w:p w14:paraId="318EB407" w14:textId="07ACA014" w:rsidR="00706413" w:rsidRPr="00AF4198" w:rsidRDefault="00376EBD" w:rsidP="00706413">
      <w:pPr>
        <w:rPr>
          <w:rFonts w:ascii="Segoe UI Light" w:hAnsi="Segoe UI Light" w:cs="Segoe UI Light"/>
        </w:rPr>
      </w:pPr>
      <w:r w:rsidRPr="00AF4198">
        <w:rPr>
          <w:rFonts w:ascii="Segoe UI Light" w:hAnsi="Segoe UI Light" w:cs="Segoe UI Light"/>
          <w:noProof/>
        </w:rPr>
        <w:drawing>
          <wp:inline distT="0" distB="0" distL="0" distR="0" wp14:anchorId="7520EBC2" wp14:editId="363418EA">
            <wp:extent cx="5731510" cy="28854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85440"/>
                    </a:xfrm>
                    <a:prstGeom prst="rect">
                      <a:avLst/>
                    </a:prstGeom>
                  </pic:spPr>
                </pic:pic>
              </a:graphicData>
            </a:graphic>
          </wp:inline>
        </w:drawing>
      </w:r>
    </w:p>
    <w:p w14:paraId="0485D54B" w14:textId="16FA3E6F" w:rsidR="00376EBD" w:rsidRPr="00AF4198" w:rsidRDefault="00DD092E" w:rsidP="00376EBD">
      <w:pPr>
        <w:pStyle w:val="ListParagraph"/>
        <w:numPr>
          <w:ilvl w:val="0"/>
          <w:numId w:val="14"/>
        </w:numPr>
        <w:rPr>
          <w:rFonts w:ascii="Segoe UI Light" w:hAnsi="Segoe UI Light" w:cs="Segoe UI Light"/>
        </w:rPr>
      </w:pPr>
      <w:r w:rsidRPr="00AF4198">
        <w:rPr>
          <w:rFonts w:ascii="Segoe UI Light" w:hAnsi="Segoe UI Light" w:cs="Segoe UI Light"/>
        </w:rPr>
        <w:t>Answer by giving response that applies</w:t>
      </w:r>
      <w:r w:rsidR="00F44AB6" w:rsidRPr="00AF4198">
        <w:rPr>
          <w:rFonts w:ascii="Segoe UI Light" w:hAnsi="Segoe UI Light" w:cs="Segoe UI Light"/>
        </w:rPr>
        <w:t xml:space="preserve"> to you.</w:t>
      </w:r>
    </w:p>
    <w:p w14:paraId="1939F820" w14:textId="3BDC6232" w:rsidR="00F44AB6" w:rsidRPr="00AF4198" w:rsidRDefault="00F44AB6" w:rsidP="00376EBD">
      <w:pPr>
        <w:pStyle w:val="ListParagraph"/>
        <w:numPr>
          <w:ilvl w:val="0"/>
          <w:numId w:val="14"/>
        </w:numPr>
        <w:rPr>
          <w:rFonts w:ascii="Segoe UI Light" w:hAnsi="Segoe UI Light" w:cs="Segoe UI Light"/>
        </w:rPr>
      </w:pPr>
      <w:r w:rsidRPr="00AF4198">
        <w:rPr>
          <w:rFonts w:ascii="Segoe UI Light" w:hAnsi="Segoe UI Light" w:cs="Segoe UI Light"/>
        </w:rPr>
        <w:lastRenderedPageBreak/>
        <w:t xml:space="preserve">If you answered Yes to any of the questions, your responses are </w:t>
      </w:r>
      <w:proofErr w:type="gramStart"/>
      <w:r w:rsidRPr="00AF4198">
        <w:rPr>
          <w:rFonts w:ascii="Segoe UI Light" w:hAnsi="Segoe UI Light" w:cs="Segoe UI Light"/>
        </w:rPr>
        <w:t>saved</w:t>
      </w:r>
      <w:proofErr w:type="gramEnd"/>
      <w:r w:rsidRPr="00AF4198">
        <w:rPr>
          <w:rFonts w:ascii="Segoe UI Light" w:hAnsi="Segoe UI Light" w:cs="Segoe UI Light"/>
        </w:rPr>
        <w:t xml:space="preserve"> and you are </w:t>
      </w:r>
      <w:r w:rsidR="00B66C45" w:rsidRPr="00AF4198">
        <w:rPr>
          <w:rFonts w:ascii="Segoe UI Light" w:hAnsi="Segoe UI Light" w:cs="Segoe UI Light"/>
        </w:rPr>
        <w:t>directed to a screen informing that you are not eligible to make a booking.</w:t>
      </w:r>
    </w:p>
    <w:p w14:paraId="10AFE498" w14:textId="01956FD9" w:rsidR="00B66C45" w:rsidRPr="00AF4198" w:rsidRDefault="00E76D36" w:rsidP="00B66C45">
      <w:pPr>
        <w:ind w:left="360"/>
        <w:rPr>
          <w:rFonts w:ascii="Segoe UI Light" w:hAnsi="Segoe UI Light" w:cs="Segoe UI Light"/>
        </w:rPr>
      </w:pPr>
      <w:r w:rsidRPr="00AF4198">
        <w:rPr>
          <w:rFonts w:ascii="Segoe UI Light" w:hAnsi="Segoe UI Light" w:cs="Segoe UI Light"/>
          <w:noProof/>
        </w:rPr>
        <w:drawing>
          <wp:inline distT="0" distB="0" distL="0" distR="0" wp14:anchorId="3C0136B2" wp14:editId="652CC52E">
            <wp:extent cx="5731510" cy="27298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29865"/>
                    </a:xfrm>
                    <a:prstGeom prst="rect">
                      <a:avLst/>
                    </a:prstGeom>
                  </pic:spPr>
                </pic:pic>
              </a:graphicData>
            </a:graphic>
          </wp:inline>
        </w:drawing>
      </w:r>
    </w:p>
    <w:p w14:paraId="48C1A6BD" w14:textId="33F89C6B" w:rsidR="003142D6" w:rsidRPr="00AF4198" w:rsidRDefault="008F301E" w:rsidP="0000440F">
      <w:pPr>
        <w:pStyle w:val="ListParagraph"/>
        <w:numPr>
          <w:ilvl w:val="0"/>
          <w:numId w:val="14"/>
        </w:numPr>
        <w:rPr>
          <w:rFonts w:ascii="Segoe UI Light" w:hAnsi="Segoe UI Light" w:cs="Segoe UI Light"/>
        </w:rPr>
      </w:pPr>
      <w:r w:rsidRPr="00AF4198">
        <w:rPr>
          <w:rFonts w:ascii="Segoe UI Light" w:hAnsi="Segoe UI Light" w:cs="Segoe UI Light"/>
        </w:rPr>
        <w:t>If you have answered No to all questions, you are directed to the Buildings Scree</w:t>
      </w:r>
      <w:r w:rsidR="003142D6" w:rsidRPr="00AF4198">
        <w:rPr>
          <w:rFonts w:ascii="Segoe UI Light" w:hAnsi="Segoe UI Light" w:cs="Segoe UI Light"/>
        </w:rPr>
        <w:t>n.</w:t>
      </w:r>
    </w:p>
    <w:p w14:paraId="789F8FAB" w14:textId="0595F6E0" w:rsidR="0000440F" w:rsidRPr="00AF4198" w:rsidRDefault="00856873" w:rsidP="004749AC">
      <w:pPr>
        <w:pStyle w:val="ListParagraph"/>
        <w:numPr>
          <w:ilvl w:val="0"/>
          <w:numId w:val="14"/>
        </w:numPr>
        <w:rPr>
          <w:rFonts w:ascii="Segoe UI Light" w:hAnsi="Segoe UI Light" w:cs="Segoe UI Light"/>
        </w:rPr>
      </w:pPr>
      <w:r w:rsidRPr="00AF4198">
        <w:rPr>
          <w:rFonts w:ascii="Segoe UI Light" w:hAnsi="Segoe UI Light" w:cs="Segoe UI Light"/>
        </w:rPr>
        <w:t xml:space="preserve">Search for the building you want to make reservation </w:t>
      </w:r>
      <w:r w:rsidR="004749AC" w:rsidRPr="00AF4198">
        <w:rPr>
          <w:rFonts w:ascii="Segoe UI Light" w:hAnsi="Segoe UI Light" w:cs="Segoe UI Light"/>
        </w:rPr>
        <w:t>for or</w:t>
      </w:r>
      <w:r w:rsidR="001C726D" w:rsidRPr="00AF4198">
        <w:rPr>
          <w:rFonts w:ascii="Segoe UI Light" w:hAnsi="Segoe UI Light" w:cs="Segoe UI Light"/>
        </w:rPr>
        <w:t xml:space="preserve"> select from the list of your recent buildings.</w:t>
      </w:r>
    </w:p>
    <w:p w14:paraId="40B1496A" w14:textId="08DDF103" w:rsidR="0080536E" w:rsidRPr="00AF4198" w:rsidRDefault="0080536E" w:rsidP="0080536E">
      <w:pPr>
        <w:pStyle w:val="ListParagraph"/>
        <w:numPr>
          <w:ilvl w:val="0"/>
          <w:numId w:val="14"/>
        </w:numPr>
        <w:rPr>
          <w:rFonts w:ascii="Segoe UI Light" w:hAnsi="Segoe UI Light" w:cs="Segoe UI Light"/>
        </w:rPr>
      </w:pPr>
      <w:r w:rsidRPr="00AF4198">
        <w:rPr>
          <w:rFonts w:ascii="Segoe UI Light" w:hAnsi="Segoe UI Light" w:cs="Segoe UI Light"/>
        </w:rPr>
        <w:t>Once the building has been selected, read the eligibility criteria if provided.</w:t>
      </w:r>
      <w:r w:rsidR="009F7689" w:rsidRPr="00AF4198">
        <w:rPr>
          <w:rFonts w:ascii="Segoe UI Light" w:hAnsi="Segoe UI Light" w:cs="Segoe UI Light"/>
        </w:rPr>
        <w:t xml:space="preserve"> </w:t>
      </w:r>
    </w:p>
    <w:p w14:paraId="4573AA33" w14:textId="6C1204D1" w:rsidR="009F7689" w:rsidRPr="00AF4198" w:rsidRDefault="009F7689" w:rsidP="0080536E">
      <w:pPr>
        <w:pStyle w:val="ListParagraph"/>
        <w:numPr>
          <w:ilvl w:val="0"/>
          <w:numId w:val="14"/>
        </w:numPr>
        <w:rPr>
          <w:rFonts w:ascii="Segoe UI Light" w:hAnsi="Segoe UI Light" w:cs="Segoe UI Light"/>
        </w:rPr>
      </w:pPr>
      <w:r w:rsidRPr="00AF4198">
        <w:rPr>
          <w:rFonts w:ascii="Segoe UI Light" w:hAnsi="Segoe UI Light" w:cs="Segoe UI Light"/>
        </w:rPr>
        <w:t xml:space="preserve">Add Business Reason for </w:t>
      </w:r>
      <w:r w:rsidR="006A1EE3" w:rsidRPr="00AF4198">
        <w:rPr>
          <w:rFonts w:ascii="Segoe UI Light" w:hAnsi="Segoe UI Light" w:cs="Segoe UI Light"/>
        </w:rPr>
        <w:t>Access and</w:t>
      </w:r>
      <w:r w:rsidR="004749AC" w:rsidRPr="00AF4198">
        <w:rPr>
          <w:rFonts w:ascii="Segoe UI Light" w:hAnsi="Segoe UI Light" w:cs="Segoe UI Light"/>
        </w:rPr>
        <w:t xml:space="preserve"> Select Save and Continue.</w:t>
      </w:r>
    </w:p>
    <w:p w14:paraId="0A4FA8AF" w14:textId="4E8C3AF5" w:rsidR="006A1EE3" w:rsidRPr="00AF4198" w:rsidRDefault="00D45D6E" w:rsidP="006A1EE3">
      <w:pPr>
        <w:ind w:left="360"/>
        <w:rPr>
          <w:rFonts w:ascii="Segoe UI Light" w:hAnsi="Segoe UI Light" w:cs="Segoe UI Light"/>
        </w:rPr>
      </w:pPr>
      <w:r w:rsidRPr="00AF4198">
        <w:rPr>
          <w:rFonts w:ascii="Segoe UI Light" w:hAnsi="Segoe UI Light" w:cs="Segoe UI Light"/>
          <w:noProof/>
        </w:rPr>
        <w:drawing>
          <wp:inline distT="0" distB="0" distL="0" distR="0" wp14:anchorId="7375762F" wp14:editId="0221321D">
            <wp:extent cx="5731510" cy="28809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80995"/>
                    </a:xfrm>
                    <a:prstGeom prst="rect">
                      <a:avLst/>
                    </a:prstGeom>
                  </pic:spPr>
                </pic:pic>
              </a:graphicData>
            </a:graphic>
          </wp:inline>
        </w:drawing>
      </w:r>
    </w:p>
    <w:p w14:paraId="74BE9A3A" w14:textId="2B969062" w:rsidR="00D45D6E" w:rsidRPr="00AF4198" w:rsidRDefault="00AE25DE" w:rsidP="00D45D6E">
      <w:pPr>
        <w:pStyle w:val="ListParagraph"/>
        <w:numPr>
          <w:ilvl w:val="0"/>
          <w:numId w:val="14"/>
        </w:numPr>
        <w:rPr>
          <w:rFonts w:ascii="Segoe UI Light" w:hAnsi="Segoe UI Light" w:cs="Segoe UI Light"/>
        </w:rPr>
      </w:pPr>
      <w:r w:rsidRPr="00AF4198">
        <w:rPr>
          <w:rFonts w:ascii="Segoe UI Light" w:hAnsi="Segoe UI Light" w:cs="Segoe UI Light"/>
        </w:rPr>
        <w:t xml:space="preserve">On the next screen Select </w:t>
      </w:r>
      <w:r w:rsidR="006A7CC4" w:rsidRPr="00AF4198">
        <w:rPr>
          <w:rFonts w:ascii="Segoe UI Light" w:hAnsi="Segoe UI Light" w:cs="Segoe UI Light"/>
        </w:rPr>
        <w:t>date and space for booking.</w:t>
      </w:r>
    </w:p>
    <w:p w14:paraId="719AB819" w14:textId="33083B84" w:rsidR="006A7CC4" w:rsidRPr="00AF4198" w:rsidRDefault="00FB6083" w:rsidP="00175F9B">
      <w:pPr>
        <w:ind w:left="360"/>
        <w:rPr>
          <w:rFonts w:ascii="Segoe UI Light" w:hAnsi="Segoe UI Light" w:cs="Segoe UI Light"/>
        </w:rPr>
      </w:pPr>
      <w:r w:rsidRPr="00AF4198">
        <w:rPr>
          <w:rFonts w:ascii="Segoe UI Light" w:hAnsi="Segoe UI Light" w:cs="Segoe UI Light"/>
          <w:noProof/>
        </w:rPr>
        <w:lastRenderedPageBreak/>
        <w:drawing>
          <wp:inline distT="0" distB="0" distL="0" distR="0" wp14:anchorId="10EDD03C" wp14:editId="3F72D2A8">
            <wp:extent cx="5731510" cy="52870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287010"/>
                    </a:xfrm>
                    <a:prstGeom prst="rect">
                      <a:avLst/>
                    </a:prstGeom>
                  </pic:spPr>
                </pic:pic>
              </a:graphicData>
            </a:graphic>
          </wp:inline>
        </w:drawing>
      </w:r>
    </w:p>
    <w:p w14:paraId="501A2929" w14:textId="743AC233" w:rsidR="00304B1D" w:rsidRPr="00AF4198" w:rsidRDefault="00FB6083" w:rsidP="00304B1D">
      <w:pPr>
        <w:pStyle w:val="ListParagraph"/>
        <w:numPr>
          <w:ilvl w:val="0"/>
          <w:numId w:val="14"/>
        </w:numPr>
        <w:rPr>
          <w:rFonts w:ascii="Segoe UI Light" w:hAnsi="Segoe UI Light" w:cs="Segoe UI Light"/>
        </w:rPr>
      </w:pPr>
      <w:r w:rsidRPr="00AF4198">
        <w:rPr>
          <w:rFonts w:ascii="Segoe UI Light" w:hAnsi="Segoe UI Light" w:cs="Segoe UI Light"/>
        </w:rPr>
        <w:t>Select the date that you want to make a reservation for.</w:t>
      </w:r>
    </w:p>
    <w:p w14:paraId="56F3BE22" w14:textId="596DD806" w:rsidR="00156B69" w:rsidRPr="00AF4198" w:rsidRDefault="00156B69" w:rsidP="00FB6083">
      <w:pPr>
        <w:pStyle w:val="ListParagraph"/>
        <w:numPr>
          <w:ilvl w:val="0"/>
          <w:numId w:val="14"/>
        </w:numPr>
        <w:rPr>
          <w:rFonts w:ascii="Segoe UI Light" w:hAnsi="Segoe UI Light" w:cs="Segoe UI Light"/>
        </w:rPr>
      </w:pPr>
      <w:r w:rsidRPr="00AF4198">
        <w:rPr>
          <w:rFonts w:ascii="Segoe UI Light" w:hAnsi="Segoe UI Light" w:cs="Segoe UI Light"/>
        </w:rPr>
        <w:t xml:space="preserve">If you already have a booking for the date selected, you </w:t>
      </w:r>
      <w:r w:rsidR="00345D5D" w:rsidRPr="00AF4198">
        <w:rPr>
          <w:rFonts w:ascii="Segoe UI Light" w:hAnsi="Segoe UI Light" w:cs="Segoe UI Light"/>
        </w:rPr>
        <w:t xml:space="preserve">will </w:t>
      </w:r>
      <w:r w:rsidRPr="00AF4198">
        <w:rPr>
          <w:rFonts w:ascii="Segoe UI Light" w:hAnsi="Segoe UI Light" w:cs="Segoe UI Light"/>
        </w:rPr>
        <w:t>receive the message below</w:t>
      </w:r>
      <w:r w:rsidR="001B3137" w:rsidRPr="00AF4198">
        <w:rPr>
          <w:rFonts w:ascii="Segoe UI Light" w:hAnsi="Segoe UI Light" w:cs="Segoe UI Light"/>
        </w:rPr>
        <w:t xml:space="preserve"> with your existing request</w:t>
      </w:r>
      <w:r w:rsidR="00345D5D" w:rsidRPr="00AF4198">
        <w:rPr>
          <w:rFonts w:ascii="Segoe UI Light" w:hAnsi="Segoe UI Light" w:cs="Segoe UI Light"/>
        </w:rPr>
        <w:t xml:space="preserve"> listed.</w:t>
      </w:r>
    </w:p>
    <w:p w14:paraId="17D9A416" w14:textId="4B95BF58" w:rsidR="00156B69" w:rsidRPr="00AF4198" w:rsidRDefault="003F40AE" w:rsidP="00156B69">
      <w:pPr>
        <w:ind w:left="360"/>
        <w:rPr>
          <w:rFonts w:ascii="Segoe UI Light" w:hAnsi="Segoe UI Light" w:cs="Segoe UI Light"/>
        </w:rPr>
      </w:pPr>
      <w:ins w:id="11" w:author="Phil Topness" w:date="2020-06-18T20:32:00Z">
        <w:r w:rsidRPr="00AF4198">
          <w:rPr>
            <w:rFonts w:ascii="Segoe UI Light" w:hAnsi="Segoe UI Light" w:cs="Segoe UI Light"/>
            <w:noProof/>
          </w:rPr>
          <w:lastRenderedPageBreak/>
          <mc:AlternateContent>
            <mc:Choice Requires="wps">
              <w:drawing>
                <wp:anchor distT="0" distB="0" distL="114300" distR="114300" simplePos="0" relativeHeight="251656704" behindDoc="0" locked="0" layoutInCell="1" allowOverlap="1" wp14:anchorId="21BD5835" wp14:editId="269657B4">
                  <wp:simplePos x="0" y="0"/>
                  <wp:positionH relativeFrom="column">
                    <wp:posOffset>1818602</wp:posOffset>
                  </wp:positionH>
                  <wp:positionV relativeFrom="paragraph">
                    <wp:posOffset>2345487</wp:posOffset>
                  </wp:positionV>
                  <wp:extent cx="2073547" cy="506489"/>
                  <wp:effectExtent l="0" t="0" r="22225" b="27305"/>
                  <wp:wrapNone/>
                  <wp:docPr id="29" name="Rectangle 29"/>
                  <wp:cNvGraphicFramePr/>
                  <a:graphic xmlns:a="http://schemas.openxmlformats.org/drawingml/2006/main">
                    <a:graphicData uri="http://schemas.microsoft.com/office/word/2010/wordprocessingShape">
                      <wps:wsp>
                        <wps:cNvSpPr/>
                        <wps:spPr>
                          <a:xfrm>
                            <a:off x="0" y="0"/>
                            <a:ext cx="2073547" cy="506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49D43E" id="Rectangle 29" o:spid="_x0000_s1026" style="position:absolute;margin-left:143.2pt;margin-top:184.7pt;width:163.25pt;height:39.9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" filled="f" strokecolor="red" strokeweight="1pt"/>
              </w:pict>
            </mc:Fallback>
          </mc:AlternateContent>
        </w:r>
      </w:ins>
      <w:r w:rsidR="00304B1D" w:rsidRPr="00AF4198">
        <w:rPr>
          <w:rFonts w:ascii="Segoe UI Light" w:hAnsi="Segoe UI Light" w:cs="Segoe UI Light"/>
          <w:noProof/>
        </w:rPr>
        <w:drawing>
          <wp:inline distT="0" distB="0" distL="0" distR="0" wp14:anchorId="58661AF7" wp14:editId="59D774C1">
            <wp:extent cx="3896436" cy="450555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5881" cy="4539600"/>
                    </a:xfrm>
                    <a:prstGeom prst="rect">
                      <a:avLst/>
                    </a:prstGeom>
                  </pic:spPr>
                </pic:pic>
              </a:graphicData>
            </a:graphic>
          </wp:inline>
        </w:drawing>
      </w:r>
    </w:p>
    <w:p w14:paraId="4ADA6863" w14:textId="0054BE13" w:rsidR="005B08B5" w:rsidRPr="00AF4198" w:rsidRDefault="001D0A74" w:rsidP="005B08B5">
      <w:pPr>
        <w:pStyle w:val="ListParagraph"/>
        <w:numPr>
          <w:ilvl w:val="0"/>
          <w:numId w:val="14"/>
        </w:numPr>
        <w:rPr>
          <w:rFonts w:ascii="Segoe UI Light" w:hAnsi="Segoe UI Light" w:cs="Segoe UI Light"/>
        </w:rPr>
      </w:pPr>
      <w:r w:rsidRPr="00AF4198">
        <w:rPr>
          <w:rFonts w:ascii="Segoe UI Light" w:hAnsi="Segoe UI Light" w:cs="Segoe UI Light"/>
        </w:rPr>
        <w:t xml:space="preserve">If you </w:t>
      </w:r>
      <w:r w:rsidR="00085F07" w:rsidRPr="00AF4198">
        <w:rPr>
          <w:rFonts w:ascii="Segoe UI Light" w:hAnsi="Segoe UI Light" w:cs="Segoe UI Light"/>
        </w:rPr>
        <w:t>do not</w:t>
      </w:r>
      <w:r w:rsidRPr="00AF4198">
        <w:rPr>
          <w:rFonts w:ascii="Segoe UI Light" w:hAnsi="Segoe UI Light" w:cs="Segoe UI Light"/>
        </w:rPr>
        <w:t xml:space="preserve"> have an existing request for the selected date, you are presented with</w:t>
      </w:r>
      <w:r w:rsidR="00787B2F" w:rsidRPr="00AF4198">
        <w:rPr>
          <w:rFonts w:ascii="Segoe UI Light" w:hAnsi="Segoe UI Light" w:cs="Segoe UI Light"/>
        </w:rPr>
        <w:t xml:space="preserve"> one </w:t>
      </w:r>
      <w:r w:rsidR="00EF2F53" w:rsidRPr="00AF4198">
        <w:rPr>
          <w:rFonts w:ascii="Segoe UI Light" w:hAnsi="Segoe UI Light" w:cs="Segoe UI Light"/>
        </w:rPr>
        <w:t xml:space="preserve">of </w:t>
      </w:r>
      <w:r w:rsidR="00787B2F" w:rsidRPr="00AF4198">
        <w:rPr>
          <w:rFonts w:ascii="Segoe UI Light" w:hAnsi="Segoe UI Light" w:cs="Segoe UI Light"/>
        </w:rPr>
        <w:t xml:space="preserve">the </w:t>
      </w:r>
      <w:r w:rsidR="00012560" w:rsidRPr="00AF4198">
        <w:rPr>
          <w:rFonts w:ascii="Segoe UI Light" w:hAnsi="Segoe UI Light" w:cs="Segoe UI Light"/>
        </w:rPr>
        <w:t>options</w:t>
      </w:r>
      <w:r w:rsidR="00787B2F" w:rsidRPr="00AF4198">
        <w:rPr>
          <w:rFonts w:ascii="Segoe UI Light" w:hAnsi="Segoe UI Light" w:cs="Segoe UI Light"/>
        </w:rPr>
        <w:t xml:space="preserve"> </w:t>
      </w:r>
      <w:r w:rsidR="00EF2F53" w:rsidRPr="00AF4198">
        <w:rPr>
          <w:rFonts w:ascii="Segoe UI Light" w:hAnsi="Segoe UI Light" w:cs="Segoe UI Light"/>
        </w:rPr>
        <w:t>below</w:t>
      </w:r>
      <w:r w:rsidR="00012560" w:rsidRPr="00AF4198">
        <w:rPr>
          <w:rFonts w:ascii="Segoe UI Light" w:hAnsi="Segoe UI Light" w:cs="Segoe UI Light"/>
        </w:rPr>
        <w:t xml:space="preserve"> </w:t>
      </w:r>
      <w:r w:rsidR="00787B2F" w:rsidRPr="00AF4198">
        <w:rPr>
          <w:rFonts w:ascii="Segoe UI Light" w:hAnsi="Segoe UI Light" w:cs="Segoe UI Light"/>
        </w:rPr>
        <w:t>b</w:t>
      </w:r>
      <w:r w:rsidR="00AF02D7" w:rsidRPr="00AF4198">
        <w:rPr>
          <w:rFonts w:ascii="Segoe UI Light" w:hAnsi="Segoe UI Light" w:cs="Segoe UI Light"/>
        </w:rPr>
        <w:t xml:space="preserve">ased on </w:t>
      </w:r>
      <w:r w:rsidR="00F41976" w:rsidRPr="00AF4198">
        <w:rPr>
          <w:rFonts w:ascii="Segoe UI Light" w:hAnsi="Segoe UI Light" w:cs="Segoe UI Light"/>
        </w:rPr>
        <w:t>the building</w:t>
      </w:r>
      <w:r w:rsidR="00A64C5B" w:rsidRPr="00AF4198">
        <w:rPr>
          <w:rFonts w:ascii="Segoe UI Light" w:hAnsi="Segoe UI Light" w:cs="Segoe UI Light"/>
        </w:rPr>
        <w:t>’s auto approval threshold.</w:t>
      </w:r>
    </w:p>
    <w:p w14:paraId="39D62B67" w14:textId="23842ADC" w:rsidR="001F5021" w:rsidRPr="00AF4198" w:rsidRDefault="001F5021" w:rsidP="00D62821">
      <w:pPr>
        <w:pStyle w:val="ListParagraph"/>
        <w:numPr>
          <w:ilvl w:val="0"/>
          <w:numId w:val="14"/>
        </w:numPr>
        <w:rPr>
          <w:rFonts w:ascii="Segoe UI Light" w:hAnsi="Segoe UI Light" w:cs="Segoe UI Light"/>
        </w:rPr>
      </w:pPr>
      <w:r w:rsidRPr="00AF4198">
        <w:rPr>
          <w:rFonts w:ascii="Segoe UI Light" w:hAnsi="Segoe UI Light" w:cs="Segoe UI Light"/>
          <w:b/>
          <w:bCs/>
          <w:u w:val="single"/>
        </w:rPr>
        <w:t>Requests Auto Approved</w:t>
      </w:r>
    </w:p>
    <w:p w14:paraId="206CFE2F" w14:textId="450A5519" w:rsidR="00D62821" w:rsidRPr="00AF4198" w:rsidRDefault="00D62821" w:rsidP="00D62821">
      <w:pPr>
        <w:pStyle w:val="ListParagraph"/>
        <w:numPr>
          <w:ilvl w:val="1"/>
          <w:numId w:val="14"/>
        </w:numPr>
        <w:rPr>
          <w:rFonts w:ascii="Segoe UI Light" w:hAnsi="Segoe UI Light" w:cs="Segoe UI Light"/>
        </w:rPr>
      </w:pPr>
      <w:r w:rsidRPr="00AF4198">
        <w:rPr>
          <w:rFonts w:ascii="Segoe UI Light" w:hAnsi="Segoe UI Light" w:cs="Segoe UI Light"/>
        </w:rPr>
        <w:t xml:space="preserve">When the building has not yet reached its maximum </w:t>
      </w:r>
      <w:r w:rsidR="00DD65ED" w:rsidRPr="00AF4198">
        <w:rPr>
          <w:rFonts w:ascii="Segoe UI Light" w:hAnsi="Segoe UI Light" w:cs="Segoe UI Light"/>
        </w:rPr>
        <w:t xml:space="preserve">allowed </w:t>
      </w:r>
      <w:r w:rsidRPr="00AF4198">
        <w:rPr>
          <w:rFonts w:ascii="Segoe UI Light" w:hAnsi="Segoe UI Light" w:cs="Segoe UI Light"/>
        </w:rPr>
        <w:t>occupancy</w:t>
      </w:r>
      <w:r w:rsidR="00DD65ED" w:rsidRPr="00AF4198">
        <w:rPr>
          <w:rFonts w:ascii="Segoe UI Light" w:hAnsi="Segoe UI Light" w:cs="Segoe UI Light"/>
        </w:rPr>
        <w:t xml:space="preserve">. Th requests are </w:t>
      </w:r>
      <w:proofErr w:type="gramStart"/>
      <w:r w:rsidR="00DD65ED" w:rsidRPr="00AF4198">
        <w:rPr>
          <w:rFonts w:ascii="Segoe UI Light" w:hAnsi="Segoe UI Light" w:cs="Segoe UI Light"/>
        </w:rPr>
        <w:t>auto-approved</w:t>
      </w:r>
      <w:proofErr w:type="gramEnd"/>
      <w:r w:rsidR="00DD65ED" w:rsidRPr="00AF4198">
        <w:rPr>
          <w:rFonts w:ascii="Segoe UI Light" w:hAnsi="Segoe UI Light" w:cs="Segoe UI Light"/>
        </w:rPr>
        <w:t>.</w:t>
      </w:r>
    </w:p>
    <w:p w14:paraId="386F86A9" w14:textId="58B17C1C" w:rsidR="00DD65ED" w:rsidRPr="00AF4198" w:rsidRDefault="00DD65ED" w:rsidP="00D62821">
      <w:pPr>
        <w:pStyle w:val="ListParagraph"/>
        <w:numPr>
          <w:ilvl w:val="1"/>
          <w:numId w:val="14"/>
        </w:numPr>
        <w:rPr>
          <w:rFonts w:ascii="Segoe UI Light" w:hAnsi="Segoe UI Light" w:cs="Segoe UI Light"/>
        </w:rPr>
      </w:pPr>
      <w:r w:rsidRPr="00AF4198">
        <w:rPr>
          <w:rFonts w:ascii="Segoe UI Light" w:hAnsi="Segoe UI Light" w:cs="Segoe UI Light"/>
        </w:rPr>
        <w:t xml:space="preserve">In this instance you will be presented with the screen below with the </w:t>
      </w:r>
      <w:r w:rsidR="006851C4" w:rsidRPr="00AF4198">
        <w:rPr>
          <w:rFonts w:ascii="Segoe UI Light" w:hAnsi="Segoe UI Light" w:cs="Segoe UI Light"/>
          <w:noProof/>
        </w:rPr>
        <w:drawing>
          <wp:inline distT="0" distB="0" distL="0" distR="0" wp14:anchorId="744421FA" wp14:editId="74D87C69">
            <wp:extent cx="285750" cy="276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50" cy="276225"/>
                    </a:xfrm>
                    <a:prstGeom prst="rect">
                      <a:avLst/>
                    </a:prstGeom>
                  </pic:spPr>
                </pic:pic>
              </a:graphicData>
            </a:graphic>
          </wp:inline>
        </w:drawing>
      </w:r>
      <w:r w:rsidR="006851C4" w:rsidRPr="00AF4198">
        <w:rPr>
          <w:rFonts w:ascii="Segoe UI Light" w:hAnsi="Segoe UI Light" w:cs="Segoe UI Light"/>
        </w:rPr>
        <w:t xml:space="preserve"> icon to select the space for reservation.</w:t>
      </w:r>
    </w:p>
    <w:p w14:paraId="5A600309" w14:textId="77777777" w:rsidR="00A64C5B" w:rsidRPr="00AF4198" w:rsidRDefault="00A64C5B" w:rsidP="00A64C5B">
      <w:pPr>
        <w:pStyle w:val="Heading3"/>
        <w:rPr>
          <w:rFonts w:ascii="Segoe UI Light" w:hAnsi="Segoe UI Light" w:cs="Segoe UI Light"/>
        </w:rPr>
      </w:pPr>
    </w:p>
    <w:p w14:paraId="158B5028" w14:textId="43B6B7D3" w:rsidR="00085F07" w:rsidRPr="00AF4198" w:rsidRDefault="00D711A5" w:rsidP="006851C4">
      <w:pPr>
        <w:ind w:left="720" w:firstLine="360"/>
        <w:rPr>
          <w:rFonts w:ascii="Segoe UI Light" w:hAnsi="Segoe UI Light" w:cs="Segoe UI Light"/>
        </w:rPr>
      </w:pPr>
      <w:r w:rsidRPr="00AF4198">
        <w:rPr>
          <w:rFonts w:ascii="Segoe UI Light" w:hAnsi="Segoe UI Light" w:cs="Segoe UI Light"/>
          <w:noProof/>
        </w:rPr>
        <w:drawing>
          <wp:inline distT="0" distB="0" distL="0" distR="0" wp14:anchorId="6414A47C" wp14:editId="0A9C1ACC">
            <wp:extent cx="5724525" cy="4191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4191000"/>
                    </a:xfrm>
                    <a:prstGeom prst="rect">
                      <a:avLst/>
                    </a:prstGeom>
                    <a:noFill/>
                    <a:ln>
                      <a:noFill/>
                    </a:ln>
                  </pic:spPr>
                </pic:pic>
              </a:graphicData>
            </a:graphic>
          </wp:inline>
        </w:drawing>
      </w:r>
    </w:p>
    <w:p w14:paraId="53B6F01E" w14:textId="16AEF0A7" w:rsidR="006851C4" w:rsidRPr="00AF4198" w:rsidRDefault="00A418BC" w:rsidP="006851C4">
      <w:pPr>
        <w:pStyle w:val="ListParagraph"/>
        <w:numPr>
          <w:ilvl w:val="1"/>
          <w:numId w:val="14"/>
        </w:numPr>
        <w:rPr>
          <w:rFonts w:ascii="Segoe UI Light" w:hAnsi="Segoe UI Light" w:cs="Segoe UI Light"/>
        </w:rPr>
      </w:pPr>
      <w:r w:rsidRPr="00AF4198">
        <w:rPr>
          <w:rFonts w:ascii="Segoe UI Light" w:hAnsi="Segoe UI Light" w:cs="Segoe UI Light"/>
        </w:rPr>
        <w:t xml:space="preserve">Click the </w:t>
      </w:r>
      <w:r w:rsidRPr="00AF4198">
        <w:rPr>
          <w:rFonts w:ascii="Segoe UI Light" w:hAnsi="Segoe UI Light" w:cs="Segoe UI Light"/>
          <w:noProof/>
        </w:rPr>
        <w:drawing>
          <wp:inline distT="0" distB="0" distL="0" distR="0" wp14:anchorId="18BDC115" wp14:editId="42A50C82">
            <wp:extent cx="285750" cy="276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50" cy="276225"/>
                    </a:xfrm>
                    <a:prstGeom prst="rect">
                      <a:avLst/>
                    </a:prstGeom>
                  </pic:spPr>
                </pic:pic>
              </a:graphicData>
            </a:graphic>
          </wp:inline>
        </w:drawing>
      </w:r>
      <w:r w:rsidRPr="00AF4198">
        <w:rPr>
          <w:rFonts w:ascii="Segoe UI Light" w:hAnsi="Segoe UI Light" w:cs="Segoe UI Light"/>
        </w:rPr>
        <w:t xml:space="preserve"> icon to add space to your </w:t>
      </w:r>
      <w:r w:rsidR="00CA1861" w:rsidRPr="00AF4198">
        <w:rPr>
          <w:rFonts w:ascii="Segoe UI Light" w:hAnsi="Segoe UI Light" w:cs="Segoe UI Light"/>
        </w:rPr>
        <w:t>request</w:t>
      </w:r>
      <w:r w:rsidR="009C461A" w:rsidRPr="00AF4198">
        <w:rPr>
          <w:rFonts w:ascii="Segoe UI Light" w:hAnsi="Segoe UI Light" w:cs="Segoe UI Light"/>
        </w:rPr>
        <w:t xml:space="preserve">. </w:t>
      </w:r>
    </w:p>
    <w:p w14:paraId="09FFAA1A" w14:textId="0A1CC4F4" w:rsidR="00043B8C" w:rsidRPr="00AF4198" w:rsidRDefault="00043B8C" w:rsidP="006851C4">
      <w:pPr>
        <w:pStyle w:val="ListParagraph"/>
        <w:numPr>
          <w:ilvl w:val="1"/>
          <w:numId w:val="14"/>
        </w:numPr>
        <w:rPr>
          <w:rFonts w:ascii="Segoe UI Light" w:hAnsi="Segoe UI Light" w:cs="Segoe UI Light"/>
        </w:rPr>
      </w:pPr>
      <w:r w:rsidRPr="00AF4198">
        <w:rPr>
          <w:rFonts w:ascii="Segoe UI Light" w:hAnsi="Segoe UI Light" w:cs="Segoe UI Light"/>
        </w:rPr>
        <w:t xml:space="preserve">Select another date </w:t>
      </w:r>
      <w:r w:rsidR="00E52023" w:rsidRPr="00AF4198">
        <w:rPr>
          <w:rFonts w:ascii="Segoe UI Light" w:hAnsi="Segoe UI Light" w:cs="Segoe UI Light"/>
        </w:rPr>
        <w:t xml:space="preserve">to add </w:t>
      </w:r>
      <w:r w:rsidR="005F21B9" w:rsidRPr="00AF4198">
        <w:rPr>
          <w:rFonts w:ascii="Segoe UI Light" w:hAnsi="Segoe UI Light" w:cs="Segoe UI Light"/>
        </w:rPr>
        <w:t>space to your request</w:t>
      </w:r>
      <w:r w:rsidR="00A53779" w:rsidRPr="00AF4198">
        <w:rPr>
          <w:rFonts w:ascii="Segoe UI Light" w:hAnsi="Segoe UI Light" w:cs="Segoe UI Light"/>
        </w:rPr>
        <w:t>.</w:t>
      </w:r>
    </w:p>
    <w:p w14:paraId="0CBC8801" w14:textId="777791AD" w:rsidR="00A53779" w:rsidRPr="00AF4198" w:rsidRDefault="00A53779" w:rsidP="00A53779">
      <w:pPr>
        <w:ind w:left="1080"/>
        <w:rPr>
          <w:rFonts w:ascii="Segoe UI Light" w:hAnsi="Segoe UI Light" w:cs="Segoe UI Light"/>
        </w:rPr>
      </w:pPr>
      <w:r w:rsidRPr="00AF4198">
        <w:rPr>
          <w:rFonts w:ascii="Segoe UI Light" w:hAnsi="Segoe UI Light" w:cs="Segoe UI Light"/>
          <w:noProof/>
        </w:rPr>
        <w:lastRenderedPageBreak/>
        <w:drawing>
          <wp:inline distT="0" distB="0" distL="0" distR="0" wp14:anchorId="4EC16A80" wp14:editId="13B0F398">
            <wp:extent cx="3562350" cy="42123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8465" cy="4255088"/>
                    </a:xfrm>
                    <a:prstGeom prst="rect">
                      <a:avLst/>
                    </a:prstGeom>
                  </pic:spPr>
                </pic:pic>
              </a:graphicData>
            </a:graphic>
          </wp:inline>
        </w:drawing>
      </w:r>
    </w:p>
    <w:p w14:paraId="411CA0DE" w14:textId="6C81D402" w:rsidR="00BC5491" w:rsidRPr="00AF4198" w:rsidRDefault="00BC5491" w:rsidP="00BC5491">
      <w:pPr>
        <w:pStyle w:val="ListParagraph"/>
        <w:numPr>
          <w:ilvl w:val="1"/>
          <w:numId w:val="14"/>
        </w:numPr>
        <w:rPr>
          <w:rFonts w:ascii="Segoe UI Light" w:hAnsi="Segoe UI Light" w:cs="Segoe UI Light"/>
        </w:rPr>
      </w:pPr>
      <w:r w:rsidRPr="00AF4198">
        <w:rPr>
          <w:rFonts w:ascii="Segoe UI Light" w:hAnsi="Segoe UI Light" w:cs="Segoe UI Light"/>
        </w:rPr>
        <w:t>Click Submit request for x day(s).</w:t>
      </w:r>
    </w:p>
    <w:p w14:paraId="4BAF52F4" w14:textId="00C9C9B1" w:rsidR="007A43DE" w:rsidRPr="00AF4198" w:rsidRDefault="00102C4E" w:rsidP="00BC5491">
      <w:pPr>
        <w:pStyle w:val="ListParagraph"/>
        <w:numPr>
          <w:ilvl w:val="1"/>
          <w:numId w:val="14"/>
        </w:numPr>
        <w:rPr>
          <w:rFonts w:ascii="Segoe UI Light" w:hAnsi="Segoe UI Light" w:cs="Segoe UI Light"/>
        </w:rPr>
      </w:pPr>
      <w:r w:rsidRPr="00AF4198">
        <w:rPr>
          <w:rFonts w:ascii="Segoe UI Light" w:hAnsi="Segoe UI Light" w:cs="Segoe UI Light"/>
        </w:rPr>
        <w:t xml:space="preserve">You will </w:t>
      </w:r>
      <w:r w:rsidR="00014AA8" w:rsidRPr="00AF4198">
        <w:rPr>
          <w:rFonts w:ascii="Segoe UI Light" w:hAnsi="Segoe UI Light" w:cs="Segoe UI Light"/>
        </w:rPr>
        <w:t>be presented with the request conformation screen below.</w:t>
      </w:r>
    </w:p>
    <w:p w14:paraId="11A4A19F" w14:textId="560E9ABC" w:rsidR="00014AA8" w:rsidRPr="00AF4198" w:rsidRDefault="00014AA8" w:rsidP="00014AA8">
      <w:pPr>
        <w:pStyle w:val="ListParagraph"/>
        <w:ind w:left="1440"/>
        <w:rPr>
          <w:rFonts w:ascii="Segoe UI Light" w:hAnsi="Segoe UI Light" w:cs="Segoe UI Light"/>
        </w:rPr>
      </w:pPr>
      <w:r w:rsidRPr="00AF4198">
        <w:rPr>
          <w:rFonts w:ascii="Segoe UI Light" w:hAnsi="Segoe UI Light" w:cs="Segoe UI Light"/>
          <w:noProof/>
        </w:rPr>
        <w:lastRenderedPageBreak/>
        <w:drawing>
          <wp:inline distT="0" distB="0" distL="0" distR="0" wp14:anchorId="1D9BC0A3" wp14:editId="24207646">
            <wp:extent cx="3495675" cy="42563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5809" cy="4268652"/>
                    </a:xfrm>
                    <a:prstGeom prst="rect">
                      <a:avLst/>
                    </a:prstGeom>
                  </pic:spPr>
                </pic:pic>
              </a:graphicData>
            </a:graphic>
          </wp:inline>
        </w:drawing>
      </w:r>
    </w:p>
    <w:p w14:paraId="0952FE35" w14:textId="4FEEFDE9" w:rsidR="005D089F" w:rsidRPr="00AF4198" w:rsidRDefault="005D089F" w:rsidP="00014AA8">
      <w:pPr>
        <w:pStyle w:val="ListParagraph"/>
        <w:ind w:left="1440"/>
        <w:rPr>
          <w:rFonts w:ascii="Segoe UI Light" w:hAnsi="Segoe UI Light" w:cs="Segoe UI Light"/>
        </w:rPr>
      </w:pPr>
    </w:p>
    <w:p w14:paraId="1E8FB880" w14:textId="0AA5CCB6" w:rsidR="005D089F" w:rsidRPr="00AF4198" w:rsidRDefault="005D089F" w:rsidP="00014AA8">
      <w:pPr>
        <w:pStyle w:val="ListParagraph"/>
        <w:ind w:left="1440"/>
        <w:rPr>
          <w:rFonts w:ascii="Segoe UI Light" w:hAnsi="Segoe UI Light" w:cs="Segoe UI Light"/>
        </w:rPr>
      </w:pPr>
    </w:p>
    <w:p w14:paraId="15AB1D2A" w14:textId="608A8CD4" w:rsidR="005D089F" w:rsidRPr="00AF4198" w:rsidRDefault="005D089F" w:rsidP="00014AA8">
      <w:pPr>
        <w:pStyle w:val="ListParagraph"/>
        <w:ind w:left="1440"/>
        <w:rPr>
          <w:rFonts w:ascii="Segoe UI Light" w:hAnsi="Segoe UI Light" w:cs="Segoe UI Light"/>
        </w:rPr>
      </w:pPr>
    </w:p>
    <w:p w14:paraId="3E49802D" w14:textId="24C70C0D" w:rsidR="005D089F" w:rsidRPr="00AF4198" w:rsidRDefault="005D089F" w:rsidP="00014AA8">
      <w:pPr>
        <w:pStyle w:val="ListParagraph"/>
        <w:ind w:left="1440"/>
        <w:rPr>
          <w:rFonts w:ascii="Segoe UI Light" w:hAnsi="Segoe UI Light" w:cs="Segoe UI Light"/>
        </w:rPr>
      </w:pPr>
    </w:p>
    <w:p w14:paraId="03261010" w14:textId="6642F846" w:rsidR="005D089F" w:rsidRPr="00AF4198" w:rsidRDefault="005D089F" w:rsidP="00014AA8">
      <w:pPr>
        <w:pStyle w:val="ListParagraph"/>
        <w:ind w:left="1440"/>
        <w:rPr>
          <w:rFonts w:ascii="Segoe UI Light" w:hAnsi="Segoe UI Light" w:cs="Segoe UI Light"/>
        </w:rPr>
      </w:pPr>
    </w:p>
    <w:p w14:paraId="323B73B1" w14:textId="2DD22B1D" w:rsidR="005D089F" w:rsidRPr="00AF4198" w:rsidRDefault="005D089F" w:rsidP="00014AA8">
      <w:pPr>
        <w:pStyle w:val="ListParagraph"/>
        <w:ind w:left="1440"/>
        <w:rPr>
          <w:rFonts w:ascii="Segoe UI Light" w:hAnsi="Segoe UI Light" w:cs="Segoe UI Light"/>
        </w:rPr>
      </w:pPr>
    </w:p>
    <w:p w14:paraId="72CCBAE5" w14:textId="332AC859" w:rsidR="005D089F" w:rsidRPr="00AF4198" w:rsidRDefault="005D089F" w:rsidP="00014AA8">
      <w:pPr>
        <w:pStyle w:val="ListParagraph"/>
        <w:ind w:left="1440"/>
        <w:rPr>
          <w:rFonts w:ascii="Segoe UI Light" w:hAnsi="Segoe UI Light" w:cs="Segoe UI Light"/>
        </w:rPr>
      </w:pPr>
    </w:p>
    <w:p w14:paraId="0B54BA34" w14:textId="4C781563" w:rsidR="005D089F" w:rsidRPr="00AF4198" w:rsidRDefault="005D089F" w:rsidP="00014AA8">
      <w:pPr>
        <w:pStyle w:val="ListParagraph"/>
        <w:ind w:left="1440"/>
        <w:rPr>
          <w:rFonts w:ascii="Segoe UI Light" w:hAnsi="Segoe UI Light" w:cs="Segoe UI Light"/>
        </w:rPr>
      </w:pPr>
    </w:p>
    <w:p w14:paraId="35D94F28" w14:textId="6CBE835A" w:rsidR="005D089F" w:rsidRPr="00AF4198" w:rsidRDefault="005D089F" w:rsidP="00014AA8">
      <w:pPr>
        <w:pStyle w:val="ListParagraph"/>
        <w:ind w:left="1440"/>
        <w:rPr>
          <w:rFonts w:ascii="Segoe UI Light" w:hAnsi="Segoe UI Light" w:cs="Segoe UI Light"/>
        </w:rPr>
      </w:pPr>
    </w:p>
    <w:p w14:paraId="63C1FB05" w14:textId="23C7DB3D" w:rsidR="005D089F" w:rsidRPr="00AF4198" w:rsidRDefault="005D089F" w:rsidP="00014AA8">
      <w:pPr>
        <w:pStyle w:val="ListParagraph"/>
        <w:ind w:left="1440"/>
        <w:rPr>
          <w:rFonts w:ascii="Segoe UI Light" w:hAnsi="Segoe UI Light" w:cs="Segoe UI Light"/>
        </w:rPr>
      </w:pPr>
    </w:p>
    <w:p w14:paraId="453286A1" w14:textId="3E63B5AA" w:rsidR="005D089F" w:rsidRPr="00AF4198" w:rsidRDefault="005D089F" w:rsidP="00014AA8">
      <w:pPr>
        <w:pStyle w:val="ListParagraph"/>
        <w:ind w:left="1440"/>
        <w:rPr>
          <w:rFonts w:ascii="Segoe UI Light" w:hAnsi="Segoe UI Light" w:cs="Segoe UI Light"/>
        </w:rPr>
      </w:pPr>
    </w:p>
    <w:p w14:paraId="123D192C" w14:textId="4CFB5B5D" w:rsidR="005D089F" w:rsidRPr="00AF4198" w:rsidRDefault="005D089F" w:rsidP="00014AA8">
      <w:pPr>
        <w:pStyle w:val="ListParagraph"/>
        <w:ind w:left="1440"/>
        <w:rPr>
          <w:rFonts w:ascii="Segoe UI Light" w:hAnsi="Segoe UI Light" w:cs="Segoe UI Light"/>
        </w:rPr>
      </w:pPr>
    </w:p>
    <w:p w14:paraId="61ECE955" w14:textId="58C046F5" w:rsidR="005D089F" w:rsidRPr="00AF4198" w:rsidRDefault="005D089F" w:rsidP="00014AA8">
      <w:pPr>
        <w:pStyle w:val="ListParagraph"/>
        <w:ind w:left="1440"/>
        <w:rPr>
          <w:rFonts w:ascii="Segoe UI Light" w:hAnsi="Segoe UI Light" w:cs="Segoe UI Light"/>
        </w:rPr>
      </w:pPr>
    </w:p>
    <w:p w14:paraId="636F001D" w14:textId="346453F1" w:rsidR="005D089F" w:rsidRPr="00AF4198" w:rsidRDefault="005D089F" w:rsidP="00014AA8">
      <w:pPr>
        <w:pStyle w:val="ListParagraph"/>
        <w:ind w:left="1440"/>
        <w:rPr>
          <w:rFonts w:ascii="Segoe UI Light" w:hAnsi="Segoe UI Light" w:cs="Segoe UI Light"/>
        </w:rPr>
      </w:pPr>
    </w:p>
    <w:p w14:paraId="07F5249D" w14:textId="628A4944" w:rsidR="005D089F" w:rsidRPr="00AF4198" w:rsidRDefault="005D089F" w:rsidP="00014AA8">
      <w:pPr>
        <w:pStyle w:val="ListParagraph"/>
        <w:ind w:left="1440"/>
        <w:rPr>
          <w:rFonts w:ascii="Segoe UI Light" w:hAnsi="Segoe UI Light" w:cs="Segoe UI Light"/>
        </w:rPr>
      </w:pPr>
    </w:p>
    <w:p w14:paraId="6E299250" w14:textId="4BDEF462" w:rsidR="005D089F" w:rsidRPr="00AF4198" w:rsidRDefault="005D089F" w:rsidP="00014AA8">
      <w:pPr>
        <w:pStyle w:val="ListParagraph"/>
        <w:ind w:left="1440"/>
        <w:rPr>
          <w:rFonts w:ascii="Segoe UI Light" w:hAnsi="Segoe UI Light" w:cs="Segoe UI Light"/>
        </w:rPr>
      </w:pPr>
    </w:p>
    <w:p w14:paraId="43522E0A" w14:textId="42BD18B0" w:rsidR="005D089F" w:rsidRPr="00AF4198" w:rsidRDefault="005D089F" w:rsidP="00014AA8">
      <w:pPr>
        <w:pStyle w:val="ListParagraph"/>
        <w:ind w:left="1440"/>
        <w:rPr>
          <w:rFonts w:ascii="Segoe UI Light" w:hAnsi="Segoe UI Light" w:cs="Segoe UI Light"/>
        </w:rPr>
      </w:pPr>
    </w:p>
    <w:p w14:paraId="6B68F6B8" w14:textId="34CDE86E" w:rsidR="005D089F" w:rsidRPr="00AF4198" w:rsidRDefault="005D089F" w:rsidP="00014AA8">
      <w:pPr>
        <w:pStyle w:val="ListParagraph"/>
        <w:ind w:left="1440"/>
        <w:rPr>
          <w:rFonts w:ascii="Segoe UI Light" w:hAnsi="Segoe UI Light" w:cs="Segoe UI Light"/>
        </w:rPr>
      </w:pPr>
    </w:p>
    <w:p w14:paraId="5A5A99E7" w14:textId="60CF19DE" w:rsidR="005D089F" w:rsidRPr="00AF4198" w:rsidRDefault="005D089F" w:rsidP="00014AA8">
      <w:pPr>
        <w:pStyle w:val="ListParagraph"/>
        <w:ind w:left="1440"/>
        <w:rPr>
          <w:rFonts w:ascii="Segoe UI Light" w:hAnsi="Segoe UI Light" w:cs="Segoe UI Light"/>
        </w:rPr>
      </w:pPr>
    </w:p>
    <w:p w14:paraId="04204985" w14:textId="65B12E0F" w:rsidR="005D089F" w:rsidRPr="00AF4198" w:rsidRDefault="005D089F" w:rsidP="00014AA8">
      <w:pPr>
        <w:pStyle w:val="ListParagraph"/>
        <w:ind w:left="1440"/>
        <w:rPr>
          <w:rFonts w:ascii="Segoe UI Light" w:hAnsi="Segoe UI Light" w:cs="Segoe UI Light"/>
        </w:rPr>
      </w:pPr>
    </w:p>
    <w:p w14:paraId="5940DEDF" w14:textId="28B300A8" w:rsidR="005D089F" w:rsidRPr="00AF4198" w:rsidRDefault="005D089F" w:rsidP="00014AA8">
      <w:pPr>
        <w:pStyle w:val="ListParagraph"/>
        <w:ind w:left="1440"/>
        <w:rPr>
          <w:rFonts w:ascii="Segoe UI Light" w:hAnsi="Segoe UI Light" w:cs="Segoe UI Light"/>
        </w:rPr>
      </w:pPr>
    </w:p>
    <w:p w14:paraId="6D751BB1" w14:textId="77777777" w:rsidR="005D089F" w:rsidRPr="00AF4198" w:rsidRDefault="005D089F" w:rsidP="005D089F">
      <w:pPr>
        <w:pStyle w:val="ListParagraph"/>
        <w:rPr>
          <w:rFonts w:ascii="Segoe UI Light" w:hAnsi="Segoe UI Light" w:cs="Segoe UI Light"/>
          <w:u w:val="single"/>
        </w:rPr>
      </w:pPr>
    </w:p>
    <w:p w14:paraId="330531DA" w14:textId="27FB443A" w:rsidR="005D089F" w:rsidRPr="00AF4198" w:rsidRDefault="005D089F" w:rsidP="005D089F">
      <w:pPr>
        <w:pStyle w:val="ListParagraph"/>
        <w:numPr>
          <w:ilvl w:val="0"/>
          <w:numId w:val="14"/>
        </w:numPr>
        <w:rPr>
          <w:rFonts w:ascii="Segoe UI Light" w:hAnsi="Segoe UI Light" w:cs="Segoe UI Light"/>
          <w:u w:val="single"/>
        </w:rPr>
      </w:pPr>
      <w:r w:rsidRPr="00AF4198">
        <w:rPr>
          <w:rFonts w:ascii="Segoe UI Light" w:hAnsi="Segoe UI Light" w:cs="Segoe UI Light"/>
          <w:b/>
          <w:bCs/>
          <w:u w:val="single"/>
        </w:rPr>
        <w:lastRenderedPageBreak/>
        <w:t>Requests Requiring Manager Approval</w:t>
      </w:r>
    </w:p>
    <w:p w14:paraId="73320C30" w14:textId="4E7F8F9A" w:rsidR="005D089F" w:rsidRPr="00AF4198" w:rsidRDefault="005D089F" w:rsidP="005D089F">
      <w:pPr>
        <w:pStyle w:val="ListParagraph"/>
        <w:numPr>
          <w:ilvl w:val="1"/>
          <w:numId w:val="14"/>
        </w:numPr>
        <w:rPr>
          <w:rFonts w:ascii="Segoe UI Light" w:hAnsi="Segoe UI Light" w:cs="Segoe UI Light"/>
          <w:u w:val="single"/>
        </w:rPr>
      </w:pPr>
      <w:r w:rsidRPr="00AF4198">
        <w:rPr>
          <w:rFonts w:ascii="Segoe UI Light" w:hAnsi="Segoe UI Light" w:cs="Segoe UI Light"/>
        </w:rPr>
        <w:t xml:space="preserve">If </w:t>
      </w:r>
      <w:r w:rsidR="00F61C10" w:rsidRPr="00AF4198">
        <w:rPr>
          <w:rFonts w:ascii="Segoe UI Light" w:hAnsi="Segoe UI Light" w:cs="Segoe UI Light"/>
        </w:rPr>
        <w:t xml:space="preserve">requests for building seats has reached the maximum allowed threshold, all the </w:t>
      </w:r>
      <w:r w:rsidR="008A6346" w:rsidRPr="00AF4198">
        <w:rPr>
          <w:rFonts w:ascii="Segoe UI Light" w:hAnsi="Segoe UI Light" w:cs="Segoe UI Light"/>
        </w:rPr>
        <w:t>subsequent</w:t>
      </w:r>
      <w:r w:rsidR="00F61C10" w:rsidRPr="00AF4198">
        <w:rPr>
          <w:rFonts w:ascii="Segoe UI Light" w:hAnsi="Segoe UI Light" w:cs="Segoe UI Light"/>
        </w:rPr>
        <w:t xml:space="preserve"> request will require manager approval.</w:t>
      </w:r>
    </w:p>
    <w:p w14:paraId="7C7E5AE7" w14:textId="6BEE9C00" w:rsidR="00A90882" w:rsidRPr="00AF4198" w:rsidRDefault="00A90882" w:rsidP="00A90882">
      <w:pPr>
        <w:pStyle w:val="ListParagraph"/>
        <w:numPr>
          <w:ilvl w:val="1"/>
          <w:numId w:val="14"/>
        </w:numPr>
        <w:rPr>
          <w:rFonts w:ascii="Segoe UI Light" w:hAnsi="Segoe UI Light" w:cs="Segoe UI Light"/>
        </w:rPr>
      </w:pPr>
      <w:r w:rsidRPr="00AF4198">
        <w:rPr>
          <w:rFonts w:ascii="Segoe UI Light" w:hAnsi="Segoe UI Light" w:cs="Segoe UI Light"/>
        </w:rPr>
        <w:t>In this instance you will be presented with the screen below with the</w:t>
      </w:r>
      <w:r w:rsidR="00A41E9C" w:rsidRPr="00AF4198">
        <w:rPr>
          <w:rFonts w:ascii="Segoe UI Light" w:hAnsi="Segoe UI Light" w:cs="Segoe UI Light"/>
        </w:rPr>
        <w:t xml:space="preserve"> </w:t>
      </w:r>
      <w:r w:rsidR="00A41E9C" w:rsidRPr="00AF4198">
        <w:rPr>
          <w:rFonts w:ascii="Segoe UI Light" w:hAnsi="Segoe UI Light" w:cs="Segoe UI Light"/>
          <w:noProof/>
        </w:rPr>
        <w:drawing>
          <wp:inline distT="0" distB="0" distL="0" distR="0" wp14:anchorId="05F5A50E" wp14:editId="3BC9C821">
            <wp:extent cx="285750" cy="257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5750" cy="257175"/>
                    </a:xfrm>
                    <a:prstGeom prst="rect">
                      <a:avLst/>
                    </a:prstGeom>
                  </pic:spPr>
                </pic:pic>
              </a:graphicData>
            </a:graphic>
          </wp:inline>
        </w:drawing>
      </w:r>
      <w:r w:rsidRPr="00AF4198">
        <w:rPr>
          <w:rFonts w:ascii="Segoe UI Light" w:hAnsi="Segoe UI Light" w:cs="Segoe UI Light"/>
        </w:rPr>
        <w:t xml:space="preserve">  icon to select the space for reservation.</w:t>
      </w:r>
    </w:p>
    <w:p w14:paraId="306B2771" w14:textId="19D4D5D9" w:rsidR="00D711A5" w:rsidRPr="00AF4198" w:rsidRDefault="00D711A5" w:rsidP="00085F07">
      <w:pPr>
        <w:ind w:left="360"/>
        <w:rPr>
          <w:rFonts w:ascii="Segoe UI Light" w:hAnsi="Segoe UI Light" w:cs="Segoe UI Light"/>
        </w:rPr>
      </w:pPr>
    </w:p>
    <w:p w14:paraId="151C975D" w14:textId="0FB8A984" w:rsidR="00D711A5" w:rsidRPr="00AF4198" w:rsidRDefault="0063223C" w:rsidP="005D089F">
      <w:pPr>
        <w:ind w:left="720" w:firstLine="360"/>
        <w:rPr>
          <w:ins w:id="12" w:author="Phil Topness" w:date="2020-06-18T20:34:00Z"/>
          <w:rFonts w:ascii="Segoe UI Light" w:hAnsi="Segoe UI Light" w:cs="Segoe UI Light"/>
        </w:rPr>
      </w:pPr>
      <w:r w:rsidRPr="00AF4198">
        <w:rPr>
          <w:rFonts w:ascii="Segoe UI Light" w:hAnsi="Segoe UI Light" w:cs="Segoe UI Light"/>
          <w:noProof/>
        </w:rPr>
        <w:drawing>
          <wp:inline distT="0" distB="0" distL="0" distR="0" wp14:anchorId="7DFBE61A" wp14:editId="5D991D87">
            <wp:extent cx="5308196" cy="38862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3091" cy="3889784"/>
                    </a:xfrm>
                    <a:prstGeom prst="rect">
                      <a:avLst/>
                    </a:prstGeom>
                    <a:noFill/>
                    <a:ln>
                      <a:noFill/>
                    </a:ln>
                  </pic:spPr>
                </pic:pic>
              </a:graphicData>
            </a:graphic>
          </wp:inline>
        </w:drawing>
      </w:r>
    </w:p>
    <w:p w14:paraId="1520BDCF" w14:textId="77777777" w:rsidR="00F742D0" w:rsidRPr="00AF4198" w:rsidRDefault="00F742D0" w:rsidP="00085F07">
      <w:pPr>
        <w:ind w:left="360"/>
        <w:rPr>
          <w:ins w:id="13" w:author="Phil Topness" w:date="2020-06-18T20:34:00Z"/>
          <w:rFonts w:ascii="Segoe UI Light" w:hAnsi="Segoe UI Light" w:cs="Segoe UI Light"/>
        </w:rPr>
      </w:pPr>
    </w:p>
    <w:p w14:paraId="5D5C3A53" w14:textId="63588EB7" w:rsidR="0052239D" w:rsidRPr="00AF4198" w:rsidRDefault="0052239D" w:rsidP="0052239D">
      <w:pPr>
        <w:pStyle w:val="ListParagraph"/>
        <w:numPr>
          <w:ilvl w:val="1"/>
          <w:numId w:val="14"/>
        </w:numPr>
        <w:rPr>
          <w:rFonts w:ascii="Segoe UI Light" w:hAnsi="Segoe UI Light" w:cs="Segoe UI Light"/>
        </w:rPr>
      </w:pPr>
      <w:r w:rsidRPr="00AF4198">
        <w:rPr>
          <w:rFonts w:ascii="Segoe UI Light" w:hAnsi="Segoe UI Light" w:cs="Segoe UI Light"/>
        </w:rPr>
        <w:t xml:space="preserve">Click the </w:t>
      </w:r>
      <w:r w:rsidR="003324D6" w:rsidRPr="00AF4198">
        <w:rPr>
          <w:rFonts w:ascii="Segoe UI Light" w:hAnsi="Segoe UI Light" w:cs="Segoe UI Light"/>
          <w:noProof/>
        </w:rPr>
        <w:drawing>
          <wp:inline distT="0" distB="0" distL="0" distR="0" wp14:anchorId="5767E9F5" wp14:editId="48872FEC">
            <wp:extent cx="285750" cy="2571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5750" cy="257175"/>
                    </a:xfrm>
                    <a:prstGeom prst="rect">
                      <a:avLst/>
                    </a:prstGeom>
                  </pic:spPr>
                </pic:pic>
              </a:graphicData>
            </a:graphic>
          </wp:inline>
        </w:drawing>
      </w:r>
      <w:r w:rsidRPr="00AF4198">
        <w:rPr>
          <w:rFonts w:ascii="Segoe UI Light" w:hAnsi="Segoe UI Light" w:cs="Segoe UI Light"/>
        </w:rPr>
        <w:t xml:space="preserve"> icon to add space to your request. </w:t>
      </w:r>
    </w:p>
    <w:p w14:paraId="36365852" w14:textId="5A34CCCB" w:rsidR="0052239D" w:rsidRPr="00AF4198" w:rsidRDefault="0052239D" w:rsidP="0052239D">
      <w:pPr>
        <w:pStyle w:val="ListParagraph"/>
        <w:numPr>
          <w:ilvl w:val="1"/>
          <w:numId w:val="14"/>
        </w:numPr>
        <w:rPr>
          <w:rFonts w:ascii="Segoe UI Light" w:hAnsi="Segoe UI Light" w:cs="Segoe UI Light"/>
        </w:rPr>
      </w:pPr>
      <w:r w:rsidRPr="00AF4198">
        <w:rPr>
          <w:rFonts w:ascii="Segoe UI Light" w:hAnsi="Segoe UI Light" w:cs="Segoe UI Light"/>
        </w:rPr>
        <w:t>Select another date to add space to your request.</w:t>
      </w:r>
    </w:p>
    <w:p w14:paraId="36A1809B" w14:textId="4CA2E268" w:rsidR="008D691A" w:rsidRPr="00AF4198" w:rsidRDefault="008D691A" w:rsidP="008D691A">
      <w:pPr>
        <w:ind w:left="1080"/>
        <w:rPr>
          <w:rFonts w:ascii="Segoe UI Light" w:hAnsi="Segoe UI Light" w:cs="Segoe UI Light"/>
        </w:rPr>
      </w:pPr>
      <w:r w:rsidRPr="00AF4198">
        <w:rPr>
          <w:rFonts w:ascii="Segoe UI Light" w:hAnsi="Segoe UI Light" w:cs="Segoe UI Light"/>
        </w:rPr>
        <w:lastRenderedPageBreak/>
        <w:t xml:space="preserve"> </w:t>
      </w:r>
      <w:r w:rsidRPr="00AF4198">
        <w:rPr>
          <w:rFonts w:ascii="Segoe UI Light" w:hAnsi="Segoe UI Light" w:cs="Segoe UI Light"/>
          <w:noProof/>
        </w:rPr>
        <w:drawing>
          <wp:inline distT="0" distB="0" distL="0" distR="0" wp14:anchorId="1FD47E3C" wp14:editId="108044CC">
            <wp:extent cx="4000054" cy="467677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9658" cy="4688004"/>
                    </a:xfrm>
                    <a:prstGeom prst="rect">
                      <a:avLst/>
                    </a:prstGeom>
                  </pic:spPr>
                </pic:pic>
              </a:graphicData>
            </a:graphic>
          </wp:inline>
        </w:drawing>
      </w:r>
    </w:p>
    <w:p w14:paraId="28DDE808" w14:textId="77777777" w:rsidR="003324D6" w:rsidRPr="00AF4198" w:rsidRDefault="003324D6" w:rsidP="003324D6">
      <w:pPr>
        <w:pStyle w:val="ListParagraph"/>
        <w:numPr>
          <w:ilvl w:val="1"/>
          <w:numId w:val="14"/>
        </w:numPr>
        <w:rPr>
          <w:rFonts w:ascii="Segoe UI Light" w:hAnsi="Segoe UI Light" w:cs="Segoe UI Light"/>
        </w:rPr>
      </w:pPr>
      <w:r w:rsidRPr="00AF4198">
        <w:rPr>
          <w:rFonts w:ascii="Segoe UI Light" w:hAnsi="Segoe UI Light" w:cs="Segoe UI Light"/>
        </w:rPr>
        <w:t>Click Submit request for x day(s).</w:t>
      </w:r>
    </w:p>
    <w:p w14:paraId="641B3366" w14:textId="23DC0C05" w:rsidR="003324D6" w:rsidRPr="00AF4198" w:rsidRDefault="003324D6" w:rsidP="003324D6">
      <w:pPr>
        <w:pStyle w:val="ListParagraph"/>
        <w:numPr>
          <w:ilvl w:val="1"/>
          <w:numId w:val="14"/>
        </w:numPr>
        <w:rPr>
          <w:rFonts w:ascii="Segoe UI Light" w:hAnsi="Segoe UI Light" w:cs="Segoe UI Light"/>
        </w:rPr>
      </w:pPr>
      <w:r w:rsidRPr="00AF4198">
        <w:rPr>
          <w:rFonts w:ascii="Segoe UI Light" w:hAnsi="Segoe UI Light" w:cs="Segoe UI Light"/>
        </w:rPr>
        <w:t>You will be presented with the request conformation screen below.</w:t>
      </w:r>
    </w:p>
    <w:p w14:paraId="4BC5E159" w14:textId="057D7C0F" w:rsidR="008D691A" w:rsidRPr="00AF4198" w:rsidRDefault="001C1574" w:rsidP="008D691A">
      <w:pPr>
        <w:pStyle w:val="ListParagraph"/>
        <w:ind w:left="1440"/>
        <w:rPr>
          <w:rFonts w:ascii="Segoe UI Light" w:hAnsi="Segoe UI Light" w:cs="Segoe UI Light"/>
        </w:rPr>
      </w:pPr>
      <w:r w:rsidRPr="00AF4198">
        <w:rPr>
          <w:rFonts w:ascii="Segoe UI Light" w:hAnsi="Segoe UI Light" w:cs="Segoe UI Light"/>
          <w:noProof/>
        </w:rPr>
        <w:lastRenderedPageBreak/>
        <w:drawing>
          <wp:inline distT="0" distB="0" distL="0" distR="0" wp14:anchorId="005AD29D" wp14:editId="37F32274">
            <wp:extent cx="4425541" cy="5181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6945" cy="5194952"/>
                    </a:xfrm>
                    <a:prstGeom prst="rect">
                      <a:avLst/>
                    </a:prstGeom>
                  </pic:spPr>
                </pic:pic>
              </a:graphicData>
            </a:graphic>
          </wp:inline>
        </w:drawing>
      </w:r>
    </w:p>
    <w:p w14:paraId="3A0CFC9A" w14:textId="2030B2FA" w:rsidR="001C1574" w:rsidRPr="00AF4198" w:rsidRDefault="00DD5CFA" w:rsidP="001C1574">
      <w:pPr>
        <w:pStyle w:val="ListParagraph"/>
        <w:numPr>
          <w:ilvl w:val="1"/>
          <w:numId w:val="14"/>
        </w:numPr>
        <w:rPr>
          <w:rFonts w:ascii="Segoe UI Light" w:hAnsi="Segoe UI Light" w:cs="Segoe UI Light"/>
        </w:rPr>
      </w:pPr>
      <w:r w:rsidRPr="00AF4198">
        <w:rPr>
          <w:rFonts w:ascii="Segoe UI Light" w:hAnsi="Segoe UI Light" w:cs="Segoe UI Light"/>
        </w:rPr>
        <w:t xml:space="preserve">Your manager or the admin team should now receive </w:t>
      </w:r>
      <w:r w:rsidR="001763A4" w:rsidRPr="00AF4198">
        <w:rPr>
          <w:rFonts w:ascii="Segoe UI Light" w:hAnsi="Segoe UI Light" w:cs="Segoe UI Light"/>
        </w:rPr>
        <w:t>request for approval for your access requests.</w:t>
      </w:r>
    </w:p>
    <w:p w14:paraId="3C31600C" w14:textId="7019A98A" w:rsidR="00F742D0" w:rsidRPr="00AF4198" w:rsidRDefault="003324D6" w:rsidP="003324D6">
      <w:pPr>
        <w:ind w:left="1080"/>
        <w:rPr>
          <w:rFonts w:ascii="Segoe UI Light" w:hAnsi="Segoe UI Light" w:cs="Segoe UI Light"/>
        </w:rPr>
      </w:pPr>
      <w:r w:rsidRPr="00AF4198">
        <w:rPr>
          <w:rFonts w:ascii="Segoe UI Light" w:hAnsi="Segoe UI Light" w:cs="Segoe UI Light"/>
        </w:rPr>
        <w:t xml:space="preserve">  </w:t>
      </w:r>
    </w:p>
    <w:p w14:paraId="39F6D42E" w14:textId="1039A8ED" w:rsidR="0052239D" w:rsidRPr="00AF4198" w:rsidRDefault="00F96916" w:rsidP="00F96916">
      <w:pPr>
        <w:pStyle w:val="Heading1"/>
        <w:rPr>
          <w:rFonts w:ascii="Segoe UI Light" w:hAnsi="Segoe UI Light" w:cs="Segoe UI Light"/>
        </w:rPr>
      </w:pPr>
      <w:r w:rsidRPr="00AF4198">
        <w:rPr>
          <w:rFonts w:ascii="Segoe UI Light" w:hAnsi="Segoe UI Light" w:cs="Segoe UI Light"/>
        </w:rPr>
        <w:t>Approving Building Access Req</w:t>
      </w:r>
      <w:r w:rsidR="00587103" w:rsidRPr="00AF4198">
        <w:rPr>
          <w:rFonts w:ascii="Segoe UI Light" w:hAnsi="Segoe UI Light" w:cs="Segoe UI Light"/>
        </w:rPr>
        <w:t>uests</w:t>
      </w:r>
    </w:p>
    <w:p w14:paraId="0F12480B" w14:textId="760BF7C2" w:rsidR="00587103" w:rsidRPr="00AF4198" w:rsidRDefault="004A2795" w:rsidP="00587103">
      <w:pPr>
        <w:rPr>
          <w:rFonts w:ascii="Segoe UI Light" w:hAnsi="Segoe UI Light" w:cs="Segoe UI Light"/>
        </w:rPr>
      </w:pPr>
      <w:r w:rsidRPr="00AF4198">
        <w:rPr>
          <w:rFonts w:ascii="Segoe UI Light" w:hAnsi="Segoe UI Light" w:cs="Segoe UI Light"/>
        </w:rPr>
        <w:t>If requests for building seats has reached the maximum allowed threshold, all the subsequent request</w:t>
      </w:r>
      <w:r w:rsidR="006C158F" w:rsidRPr="00AF4198">
        <w:rPr>
          <w:rFonts w:ascii="Segoe UI Light" w:hAnsi="Segoe UI Light" w:cs="Segoe UI Light"/>
        </w:rPr>
        <w:t xml:space="preserve">s </w:t>
      </w:r>
      <w:r w:rsidRPr="00AF4198">
        <w:rPr>
          <w:rFonts w:ascii="Segoe UI Light" w:hAnsi="Segoe UI Light" w:cs="Segoe UI Light"/>
        </w:rPr>
        <w:t>require approval.</w:t>
      </w:r>
      <w:r w:rsidR="00813928" w:rsidRPr="00AF4198">
        <w:rPr>
          <w:rFonts w:ascii="Segoe UI Light" w:hAnsi="Segoe UI Light" w:cs="Segoe UI Light"/>
        </w:rPr>
        <w:t xml:space="preserve"> </w:t>
      </w:r>
      <w:r w:rsidR="00B63100" w:rsidRPr="00AF4198">
        <w:rPr>
          <w:rFonts w:ascii="Segoe UI Light" w:hAnsi="Segoe UI Light" w:cs="Segoe UI Light"/>
        </w:rPr>
        <w:t>A</w:t>
      </w:r>
      <w:r w:rsidR="00813928" w:rsidRPr="00AF4198">
        <w:rPr>
          <w:rFonts w:ascii="Segoe UI Light" w:hAnsi="Segoe UI Light" w:cs="Segoe UI Light"/>
        </w:rPr>
        <w:t>pproval</w:t>
      </w:r>
      <w:r w:rsidR="00D7412B" w:rsidRPr="00AF4198">
        <w:rPr>
          <w:rFonts w:ascii="Segoe UI Light" w:hAnsi="Segoe UI Light" w:cs="Segoe UI Light"/>
        </w:rPr>
        <w:t>s</w:t>
      </w:r>
      <w:r w:rsidR="00813928" w:rsidRPr="00AF4198">
        <w:rPr>
          <w:rFonts w:ascii="Segoe UI Light" w:hAnsi="Segoe UI Light" w:cs="Segoe UI Light"/>
        </w:rPr>
        <w:t xml:space="preserve"> </w:t>
      </w:r>
      <w:r w:rsidR="00D7412B" w:rsidRPr="00AF4198">
        <w:rPr>
          <w:rFonts w:ascii="Segoe UI Light" w:hAnsi="Segoe UI Light" w:cs="Segoe UI Light"/>
        </w:rPr>
        <w:t>are</w:t>
      </w:r>
      <w:r w:rsidR="001E2110" w:rsidRPr="00AF4198">
        <w:rPr>
          <w:rFonts w:ascii="Segoe UI Light" w:hAnsi="Segoe UI Light" w:cs="Segoe UI Light"/>
        </w:rPr>
        <w:t xml:space="preserve"> </w:t>
      </w:r>
      <w:r w:rsidR="00D7412B" w:rsidRPr="00AF4198">
        <w:rPr>
          <w:rFonts w:ascii="Segoe UI Light" w:hAnsi="Segoe UI Light" w:cs="Segoe UI Light"/>
        </w:rPr>
        <w:t xml:space="preserve">managed </w:t>
      </w:r>
      <w:r w:rsidR="001E2110" w:rsidRPr="00AF4198">
        <w:rPr>
          <w:rFonts w:ascii="Segoe UI Light" w:hAnsi="Segoe UI Light" w:cs="Segoe UI Light"/>
        </w:rPr>
        <w:t xml:space="preserve">using the </w:t>
      </w:r>
      <w:proofErr w:type="spellStart"/>
      <w:r w:rsidR="001E2110" w:rsidRPr="00AF4198">
        <w:rPr>
          <w:rFonts w:ascii="Segoe UI Light" w:hAnsi="Segoe UI Light" w:cs="Segoe UI Light"/>
        </w:rPr>
        <w:t>BARNotifyApprover</w:t>
      </w:r>
      <w:proofErr w:type="spellEnd"/>
      <w:r w:rsidR="001E2110" w:rsidRPr="00AF4198">
        <w:rPr>
          <w:rFonts w:ascii="Segoe UI Light" w:hAnsi="Segoe UI Light" w:cs="Segoe UI Light"/>
        </w:rPr>
        <w:t xml:space="preserve"> flow.</w:t>
      </w:r>
      <w:r w:rsidR="001D1344" w:rsidRPr="00AF4198">
        <w:rPr>
          <w:rFonts w:ascii="Segoe UI Light" w:hAnsi="Segoe UI Light" w:cs="Segoe UI Light"/>
        </w:rPr>
        <w:t xml:space="preserve"> </w:t>
      </w:r>
      <w:r w:rsidR="006A29A3" w:rsidRPr="00AF4198">
        <w:rPr>
          <w:rFonts w:ascii="Segoe UI Light" w:hAnsi="Segoe UI Light" w:cs="Segoe UI Light"/>
        </w:rPr>
        <w:t xml:space="preserve">Access requests </w:t>
      </w:r>
      <w:r w:rsidR="00080D9A" w:rsidRPr="00AF4198">
        <w:rPr>
          <w:rFonts w:ascii="Segoe UI Light" w:hAnsi="Segoe UI Light" w:cs="Segoe UI Light"/>
        </w:rPr>
        <w:t>could be</w:t>
      </w:r>
      <w:r w:rsidR="006A29A3" w:rsidRPr="00AF4198">
        <w:rPr>
          <w:rFonts w:ascii="Segoe UI Light" w:hAnsi="Segoe UI Light" w:cs="Segoe UI Light"/>
        </w:rPr>
        <w:t xml:space="preserve"> assigned to requestor’s manager or admin team</w:t>
      </w:r>
      <w:r w:rsidR="0064773A" w:rsidRPr="00AF4198">
        <w:rPr>
          <w:rFonts w:ascii="Segoe UI Light" w:hAnsi="Segoe UI Light" w:cs="Segoe UI Light"/>
        </w:rPr>
        <w:t xml:space="preserve"> based in the requestor’s manager record in Active directory.</w:t>
      </w:r>
    </w:p>
    <w:p w14:paraId="7E3FF590" w14:textId="2707E7A1" w:rsidR="009C7087" w:rsidRPr="00AF4198" w:rsidRDefault="00F700BE" w:rsidP="009C7087">
      <w:pPr>
        <w:pStyle w:val="Heading2"/>
        <w:rPr>
          <w:rFonts w:ascii="Segoe UI Light" w:hAnsi="Segoe UI Light" w:cs="Segoe UI Light"/>
        </w:rPr>
      </w:pPr>
      <w:r w:rsidRPr="00AF4198">
        <w:rPr>
          <w:rFonts w:ascii="Segoe UI Light" w:hAnsi="Segoe UI Light" w:cs="Segoe UI Light"/>
        </w:rPr>
        <w:t xml:space="preserve">Approval </w:t>
      </w:r>
      <w:r w:rsidR="0091421A" w:rsidRPr="00AF4198">
        <w:rPr>
          <w:rFonts w:ascii="Segoe UI Light" w:hAnsi="Segoe UI Light" w:cs="Segoe UI Light"/>
        </w:rPr>
        <w:t>assigned to requestor</w:t>
      </w:r>
      <w:r w:rsidR="00E33687" w:rsidRPr="00AF4198">
        <w:rPr>
          <w:rFonts w:ascii="Segoe UI Light" w:hAnsi="Segoe UI Light" w:cs="Segoe UI Light"/>
        </w:rPr>
        <w:t>’s manager</w:t>
      </w:r>
    </w:p>
    <w:p w14:paraId="449DC4A4" w14:textId="386F4E4F" w:rsidR="00E33687" w:rsidRPr="00AF4198" w:rsidRDefault="00007B14" w:rsidP="00E33687">
      <w:pPr>
        <w:rPr>
          <w:rFonts w:ascii="Segoe UI Light" w:hAnsi="Segoe UI Light" w:cs="Segoe UI Light"/>
        </w:rPr>
      </w:pPr>
      <w:r w:rsidRPr="00AF4198">
        <w:rPr>
          <w:rFonts w:ascii="Segoe UI Light" w:hAnsi="Segoe UI Light" w:cs="Segoe UI Light"/>
        </w:rPr>
        <w:t xml:space="preserve">An approval task is assigned </w:t>
      </w:r>
      <w:r w:rsidR="006C18D0" w:rsidRPr="00AF4198">
        <w:rPr>
          <w:rFonts w:ascii="Segoe UI Light" w:hAnsi="Segoe UI Light" w:cs="Segoe UI Light"/>
        </w:rPr>
        <w:t xml:space="preserve">to requestor’s manager as defined in Active </w:t>
      </w:r>
      <w:r w:rsidR="000149B7" w:rsidRPr="00AF4198">
        <w:rPr>
          <w:rFonts w:ascii="Segoe UI Light" w:hAnsi="Segoe UI Light" w:cs="Segoe UI Light"/>
        </w:rPr>
        <w:t xml:space="preserve">the </w:t>
      </w:r>
      <w:r w:rsidR="006C18D0" w:rsidRPr="00AF4198">
        <w:rPr>
          <w:rFonts w:ascii="Segoe UI Light" w:hAnsi="Segoe UI Light" w:cs="Segoe UI Light"/>
        </w:rPr>
        <w:t>directory</w:t>
      </w:r>
      <w:r w:rsidR="00EE789F" w:rsidRPr="00AF4198">
        <w:rPr>
          <w:rFonts w:ascii="Segoe UI Light" w:hAnsi="Segoe UI Light" w:cs="Segoe UI Light"/>
        </w:rPr>
        <w:t>.</w:t>
      </w:r>
      <w:r w:rsidR="000149B7" w:rsidRPr="00AF4198">
        <w:rPr>
          <w:rFonts w:ascii="Segoe UI Light" w:hAnsi="Segoe UI Light" w:cs="Segoe UI Light"/>
        </w:rPr>
        <w:t xml:space="preserve"> </w:t>
      </w:r>
      <w:r w:rsidR="00472B25" w:rsidRPr="00AF4198">
        <w:rPr>
          <w:rFonts w:ascii="Segoe UI Light" w:hAnsi="Segoe UI Light" w:cs="Segoe UI Light"/>
        </w:rPr>
        <w:t>Request approval could be done in one of the following two ways</w:t>
      </w:r>
    </w:p>
    <w:p w14:paraId="301EB1A6" w14:textId="285D6DE5" w:rsidR="00FA06B9" w:rsidRPr="00AF4198" w:rsidRDefault="00FA06B9" w:rsidP="00FA06B9">
      <w:pPr>
        <w:pStyle w:val="Heading3"/>
        <w:rPr>
          <w:rFonts w:ascii="Segoe UI Light" w:hAnsi="Segoe UI Light" w:cs="Segoe UI Light"/>
        </w:rPr>
      </w:pPr>
      <w:r w:rsidRPr="00AF4198">
        <w:rPr>
          <w:rFonts w:ascii="Segoe UI Light" w:hAnsi="Segoe UI Light" w:cs="Segoe UI Light"/>
        </w:rPr>
        <w:t>Approval using Teams</w:t>
      </w:r>
    </w:p>
    <w:p w14:paraId="650CE898" w14:textId="60B97084" w:rsidR="00A12DC0" w:rsidRPr="00AF4198" w:rsidRDefault="00AF42C0" w:rsidP="00A12DC0">
      <w:pPr>
        <w:pStyle w:val="ListParagraph"/>
        <w:numPr>
          <w:ilvl w:val="0"/>
          <w:numId w:val="16"/>
        </w:numPr>
        <w:rPr>
          <w:rFonts w:ascii="Segoe UI Light" w:hAnsi="Segoe UI Light" w:cs="Segoe UI Light"/>
        </w:rPr>
      </w:pPr>
      <w:r w:rsidRPr="00AF4198">
        <w:rPr>
          <w:rFonts w:ascii="Segoe UI Light" w:hAnsi="Segoe UI Light" w:cs="Segoe UI Light"/>
        </w:rPr>
        <w:t>Requestor’s m</w:t>
      </w:r>
      <w:r w:rsidR="00A12DC0" w:rsidRPr="00AF4198">
        <w:rPr>
          <w:rFonts w:ascii="Segoe UI Light" w:hAnsi="Segoe UI Light" w:cs="Segoe UI Light"/>
        </w:rPr>
        <w:t xml:space="preserve">anager </w:t>
      </w:r>
      <w:r w:rsidR="00D10B78" w:rsidRPr="00AF4198">
        <w:rPr>
          <w:rFonts w:ascii="Segoe UI Light" w:hAnsi="Segoe UI Light" w:cs="Segoe UI Light"/>
        </w:rPr>
        <w:t xml:space="preserve">receives the approval </w:t>
      </w:r>
      <w:r w:rsidR="00E077D1" w:rsidRPr="00AF4198">
        <w:rPr>
          <w:rFonts w:ascii="Segoe UI Light" w:hAnsi="Segoe UI Light" w:cs="Segoe UI Light"/>
        </w:rPr>
        <w:t xml:space="preserve">adaptive card in </w:t>
      </w:r>
      <w:r w:rsidR="0095523F" w:rsidRPr="00AF4198">
        <w:rPr>
          <w:rFonts w:ascii="Segoe UI Light" w:hAnsi="Segoe UI Light" w:cs="Segoe UI Light"/>
        </w:rPr>
        <w:t xml:space="preserve">their </w:t>
      </w:r>
      <w:r w:rsidR="008B742C" w:rsidRPr="00AF4198">
        <w:rPr>
          <w:rFonts w:ascii="Segoe UI Light" w:hAnsi="Segoe UI Light" w:cs="Segoe UI Light"/>
        </w:rPr>
        <w:t>Teams’</w:t>
      </w:r>
      <w:r w:rsidR="0095523F" w:rsidRPr="00AF4198">
        <w:rPr>
          <w:rFonts w:ascii="Segoe UI Light" w:hAnsi="Segoe UI Light" w:cs="Segoe UI Light"/>
        </w:rPr>
        <w:t xml:space="preserve"> chat</w:t>
      </w:r>
      <w:r w:rsidR="00317837" w:rsidRPr="00AF4198">
        <w:rPr>
          <w:rFonts w:ascii="Segoe UI Light" w:hAnsi="Segoe UI Light" w:cs="Segoe UI Light"/>
        </w:rPr>
        <w:t>.</w:t>
      </w:r>
    </w:p>
    <w:p w14:paraId="1BD1454A" w14:textId="3EDFB5A8" w:rsidR="00317837" w:rsidRPr="00AF4198" w:rsidRDefault="00317837" w:rsidP="00317837">
      <w:pPr>
        <w:ind w:left="360"/>
        <w:rPr>
          <w:rFonts w:ascii="Segoe UI Light" w:hAnsi="Segoe UI Light" w:cs="Segoe UI Light"/>
        </w:rPr>
      </w:pPr>
      <w:r w:rsidRPr="00AF4198">
        <w:rPr>
          <w:rFonts w:ascii="Segoe UI Light" w:hAnsi="Segoe UI Light" w:cs="Segoe UI Light"/>
          <w:noProof/>
        </w:rPr>
        <w:lastRenderedPageBreak/>
        <w:drawing>
          <wp:inline distT="0" distB="0" distL="0" distR="0" wp14:anchorId="2748C660" wp14:editId="118FB9F0">
            <wp:extent cx="5731510" cy="2953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53385"/>
                    </a:xfrm>
                    <a:prstGeom prst="rect">
                      <a:avLst/>
                    </a:prstGeom>
                  </pic:spPr>
                </pic:pic>
              </a:graphicData>
            </a:graphic>
          </wp:inline>
        </w:drawing>
      </w:r>
    </w:p>
    <w:p w14:paraId="0C5AAEF8" w14:textId="750F2000" w:rsidR="00766A27" w:rsidRPr="00AF4198" w:rsidRDefault="00E52C5C" w:rsidP="00766A27">
      <w:pPr>
        <w:pStyle w:val="ListParagraph"/>
        <w:numPr>
          <w:ilvl w:val="0"/>
          <w:numId w:val="16"/>
        </w:numPr>
        <w:rPr>
          <w:rFonts w:ascii="Segoe UI Light" w:hAnsi="Segoe UI Light" w:cs="Segoe UI Light"/>
        </w:rPr>
      </w:pPr>
      <w:r w:rsidRPr="00AF4198">
        <w:rPr>
          <w:rFonts w:ascii="Segoe UI Light" w:hAnsi="Segoe UI Light" w:cs="Segoe UI Light"/>
        </w:rPr>
        <w:t>Click on C</w:t>
      </w:r>
      <w:r w:rsidR="008B742C" w:rsidRPr="00AF4198">
        <w:rPr>
          <w:rFonts w:ascii="Segoe UI Light" w:hAnsi="Segoe UI Light" w:cs="Segoe UI Light"/>
        </w:rPr>
        <w:t>hat</w:t>
      </w:r>
      <w:r w:rsidRPr="00AF4198">
        <w:rPr>
          <w:rFonts w:ascii="Segoe UI Light" w:hAnsi="Segoe UI Light" w:cs="Segoe UI Light"/>
        </w:rPr>
        <w:t xml:space="preserve"> button</w:t>
      </w:r>
      <w:r w:rsidR="008B742C" w:rsidRPr="00AF4198">
        <w:rPr>
          <w:rFonts w:ascii="Segoe UI Light" w:hAnsi="Segoe UI Light" w:cs="Segoe UI Light"/>
        </w:rPr>
        <w:t xml:space="preserve"> with the requestor from within Teams</w:t>
      </w:r>
      <w:r w:rsidR="00D936C9" w:rsidRPr="00AF4198">
        <w:rPr>
          <w:rFonts w:ascii="Segoe UI Light" w:hAnsi="Segoe UI Light" w:cs="Segoe UI Light"/>
        </w:rPr>
        <w:t xml:space="preserve"> by clicking the Chat button.</w:t>
      </w:r>
    </w:p>
    <w:p w14:paraId="31C852D9" w14:textId="0DFC97DA" w:rsidR="00D936C9" w:rsidRPr="00AF4198" w:rsidRDefault="00BB61C0" w:rsidP="00766A27">
      <w:pPr>
        <w:pStyle w:val="ListParagraph"/>
        <w:numPr>
          <w:ilvl w:val="0"/>
          <w:numId w:val="16"/>
        </w:numPr>
        <w:rPr>
          <w:rFonts w:ascii="Segoe UI Light" w:hAnsi="Segoe UI Light" w:cs="Segoe UI Light"/>
        </w:rPr>
      </w:pPr>
      <w:r w:rsidRPr="00AF4198">
        <w:rPr>
          <w:rFonts w:ascii="Segoe UI Light" w:hAnsi="Segoe UI Light" w:cs="Segoe UI Light"/>
        </w:rPr>
        <w:t>Click on</w:t>
      </w:r>
      <w:r w:rsidR="00D936C9" w:rsidRPr="00AF4198">
        <w:rPr>
          <w:rFonts w:ascii="Segoe UI Light" w:hAnsi="Segoe UI Light" w:cs="Segoe UI Light"/>
        </w:rPr>
        <w:t xml:space="preserve"> </w:t>
      </w:r>
      <w:r w:rsidRPr="00AF4198">
        <w:rPr>
          <w:rFonts w:ascii="Segoe UI Light" w:hAnsi="Segoe UI Light" w:cs="Segoe UI Light"/>
        </w:rPr>
        <w:t>A</w:t>
      </w:r>
      <w:r w:rsidR="00D936C9" w:rsidRPr="00AF4198">
        <w:rPr>
          <w:rFonts w:ascii="Segoe UI Light" w:hAnsi="Segoe UI Light" w:cs="Segoe UI Light"/>
        </w:rPr>
        <w:t>pprove</w:t>
      </w:r>
      <w:r w:rsidRPr="00AF4198">
        <w:rPr>
          <w:rFonts w:ascii="Segoe UI Light" w:hAnsi="Segoe UI Light" w:cs="Segoe UI Light"/>
        </w:rPr>
        <w:t xml:space="preserve"> button</w:t>
      </w:r>
      <w:r w:rsidR="002D6E94" w:rsidRPr="00AF4198">
        <w:rPr>
          <w:rFonts w:ascii="Segoe UI Light" w:hAnsi="Segoe UI Light" w:cs="Segoe UI Light"/>
        </w:rPr>
        <w:t>, this marks the request as approved and send</w:t>
      </w:r>
      <w:r w:rsidR="008C6054" w:rsidRPr="00AF4198">
        <w:rPr>
          <w:rFonts w:ascii="Segoe UI Light" w:hAnsi="Segoe UI Light" w:cs="Segoe UI Light"/>
        </w:rPr>
        <w:t>s</w:t>
      </w:r>
      <w:r w:rsidR="002D6E94" w:rsidRPr="00AF4198">
        <w:rPr>
          <w:rFonts w:ascii="Segoe UI Light" w:hAnsi="Segoe UI Light" w:cs="Segoe UI Light"/>
        </w:rPr>
        <w:t xml:space="preserve"> a notification </w:t>
      </w:r>
      <w:r w:rsidR="00565A77" w:rsidRPr="00AF4198">
        <w:rPr>
          <w:rFonts w:ascii="Segoe UI Light" w:hAnsi="Segoe UI Light" w:cs="Segoe UI Light"/>
        </w:rPr>
        <w:t>to</w:t>
      </w:r>
      <w:r w:rsidR="002D6E94" w:rsidRPr="00AF4198">
        <w:rPr>
          <w:rFonts w:ascii="Segoe UI Light" w:hAnsi="Segoe UI Light" w:cs="Segoe UI Light"/>
        </w:rPr>
        <w:t xml:space="preserve"> request</w:t>
      </w:r>
      <w:r w:rsidR="00565A77" w:rsidRPr="00AF4198">
        <w:rPr>
          <w:rFonts w:ascii="Segoe UI Light" w:hAnsi="Segoe UI Light" w:cs="Segoe UI Light"/>
        </w:rPr>
        <w:t>or suggesting that their request has been approved.</w:t>
      </w:r>
    </w:p>
    <w:p w14:paraId="7C421EA3" w14:textId="63E8053B" w:rsidR="002B1B58" w:rsidRPr="00AF4198" w:rsidRDefault="002B1B58" w:rsidP="002B1B58">
      <w:pPr>
        <w:ind w:left="360"/>
        <w:rPr>
          <w:rFonts w:ascii="Segoe UI Light" w:hAnsi="Segoe UI Light" w:cs="Segoe UI Light"/>
        </w:rPr>
      </w:pPr>
      <w:r w:rsidRPr="00AF4198">
        <w:rPr>
          <w:rFonts w:ascii="Segoe UI Light" w:hAnsi="Segoe UI Light" w:cs="Segoe UI Light"/>
          <w:noProof/>
        </w:rPr>
        <w:drawing>
          <wp:inline distT="0" distB="0" distL="0" distR="0" wp14:anchorId="571DA42D" wp14:editId="099F61AC">
            <wp:extent cx="5731510" cy="138874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388745"/>
                    </a:xfrm>
                    <a:prstGeom prst="rect">
                      <a:avLst/>
                    </a:prstGeom>
                  </pic:spPr>
                </pic:pic>
              </a:graphicData>
            </a:graphic>
          </wp:inline>
        </w:drawing>
      </w:r>
    </w:p>
    <w:p w14:paraId="7C1F87C2" w14:textId="3B0ED1E5" w:rsidR="005111E3" w:rsidRPr="00AF4198" w:rsidRDefault="00BB61C0" w:rsidP="005111E3">
      <w:pPr>
        <w:pStyle w:val="ListParagraph"/>
        <w:numPr>
          <w:ilvl w:val="0"/>
          <w:numId w:val="16"/>
        </w:numPr>
        <w:rPr>
          <w:rFonts w:ascii="Segoe UI Light" w:hAnsi="Segoe UI Light" w:cs="Segoe UI Light"/>
        </w:rPr>
      </w:pPr>
      <w:r w:rsidRPr="00AF4198">
        <w:rPr>
          <w:rFonts w:ascii="Segoe UI Light" w:hAnsi="Segoe UI Light" w:cs="Segoe UI Light"/>
        </w:rPr>
        <w:t>Click on Reject Button t</w:t>
      </w:r>
      <w:r w:rsidR="00995ED9" w:rsidRPr="00AF4198">
        <w:rPr>
          <w:rFonts w:ascii="Segoe UI Light" w:hAnsi="Segoe UI Light" w:cs="Segoe UI Light"/>
        </w:rPr>
        <w:t>o reject the request</w:t>
      </w:r>
      <w:r w:rsidR="00C800EB" w:rsidRPr="00AF4198">
        <w:rPr>
          <w:rFonts w:ascii="Segoe UI Light" w:hAnsi="Segoe UI Light" w:cs="Segoe UI Light"/>
        </w:rPr>
        <w:t>;</w:t>
      </w:r>
      <w:r w:rsidR="00643987" w:rsidRPr="00AF4198">
        <w:rPr>
          <w:rFonts w:ascii="Segoe UI Light" w:hAnsi="Segoe UI Light" w:cs="Segoe UI Light"/>
        </w:rPr>
        <w:t xml:space="preserve"> in this case they are required to give a reason for rejection.</w:t>
      </w:r>
    </w:p>
    <w:p w14:paraId="3F48EB8C" w14:textId="1787D858" w:rsidR="00643987" w:rsidRPr="00AF4198" w:rsidRDefault="00C800EB" w:rsidP="00C800EB">
      <w:pPr>
        <w:ind w:left="360"/>
        <w:rPr>
          <w:rFonts w:ascii="Segoe UI Light" w:hAnsi="Segoe UI Light" w:cs="Segoe UI Light"/>
        </w:rPr>
      </w:pPr>
      <w:r w:rsidRPr="00AF4198">
        <w:rPr>
          <w:rFonts w:ascii="Segoe UI Light" w:hAnsi="Segoe UI Light" w:cs="Segoe UI Light"/>
          <w:noProof/>
        </w:rPr>
        <w:drawing>
          <wp:inline distT="0" distB="0" distL="0" distR="0" wp14:anchorId="518367F5" wp14:editId="237DF1DC">
            <wp:extent cx="2655418" cy="250155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4705" cy="2519721"/>
                    </a:xfrm>
                    <a:prstGeom prst="rect">
                      <a:avLst/>
                    </a:prstGeom>
                  </pic:spPr>
                </pic:pic>
              </a:graphicData>
            </a:graphic>
          </wp:inline>
        </w:drawing>
      </w:r>
    </w:p>
    <w:p w14:paraId="69172790" w14:textId="3D7F0A13" w:rsidR="00CC6AAC" w:rsidRPr="00AF4198" w:rsidRDefault="00CC6AAC" w:rsidP="00CC6AAC">
      <w:pPr>
        <w:pStyle w:val="ListParagraph"/>
        <w:numPr>
          <w:ilvl w:val="0"/>
          <w:numId w:val="16"/>
        </w:numPr>
        <w:rPr>
          <w:rFonts w:ascii="Segoe UI Light" w:hAnsi="Segoe UI Light" w:cs="Segoe UI Light"/>
        </w:rPr>
      </w:pPr>
      <w:r w:rsidRPr="00AF4198">
        <w:rPr>
          <w:rFonts w:ascii="Segoe UI Light" w:hAnsi="Segoe UI Light" w:cs="Segoe UI Light"/>
        </w:rPr>
        <w:t>Clicking send marks the request as rejected and</w:t>
      </w:r>
      <w:r w:rsidR="008C6054" w:rsidRPr="00AF4198">
        <w:rPr>
          <w:rFonts w:ascii="Segoe UI Light" w:hAnsi="Segoe UI Light" w:cs="Segoe UI Light"/>
        </w:rPr>
        <w:t xml:space="preserve"> sends a notification to requestor </w:t>
      </w:r>
      <w:r w:rsidR="00706C13" w:rsidRPr="00AF4198">
        <w:rPr>
          <w:rFonts w:ascii="Segoe UI Light" w:hAnsi="Segoe UI Light" w:cs="Segoe UI Light"/>
        </w:rPr>
        <w:t xml:space="preserve">with the rejection reason </w:t>
      </w:r>
      <w:r w:rsidR="008C6054" w:rsidRPr="00AF4198">
        <w:rPr>
          <w:rFonts w:ascii="Segoe UI Light" w:hAnsi="Segoe UI Light" w:cs="Segoe UI Light"/>
        </w:rPr>
        <w:t>suggesting that their request has been rejected.</w:t>
      </w:r>
    </w:p>
    <w:p w14:paraId="3BEF16CD" w14:textId="279EAAF4" w:rsidR="0072150A" w:rsidRPr="00AF4198" w:rsidRDefault="0072150A" w:rsidP="0072150A">
      <w:pPr>
        <w:ind w:left="360"/>
        <w:rPr>
          <w:rFonts w:ascii="Segoe UI Light" w:hAnsi="Segoe UI Light" w:cs="Segoe UI Light"/>
        </w:rPr>
      </w:pPr>
      <w:r w:rsidRPr="00AF4198">
        <w:rPr>
          <w:rFonts w:ascii="Segoe UI Light" w:hAnsi="Segoe UI Light" w:cs="Segoe UI Light"/>
          <w:noProof/>
        </w:rPr>
        <w:lastRenderedPageBreak/>
        <w:drawing>
          <wp:inline distT="0" distB="0" distL="0" distR="0" wp14:anchorId="0D111DB9" wp14:editId="514B3E31">
            <wp:extent cx="5731510" cy="21336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133600"/>
                    </a:xfrm>
                    <a:prstGeom prst="rect">
                      <a:avLst/>
                    </a:prstGeom>
                  </pic:spPr>
                </pic:pic>
              </a:graphicData>
            </a:graphic>
          </wp:inline>
        </w:drawing>
      </w:r>
    </w:p>
    <w:p w14:paraId="46CD826F" w14:textId="26DF4EC6" w:rsidR="002B1B58" w:rsidRPr="00AF4198" w:rsidRDefault="002B1B58" w:rsidP="002B1B58">
      <w:pPr>
        <w:pStyle w:val="ListParagraph"/>
        <w:numPr>
          <w:ilvl w:val="0"/>
          <w:numId w:val="16"/>
        </w:numPr>
        <w:rPr>
          <w:rFonts w:ascii="Segoe UI Light" w:hAnsi="Segoe UI Light" w:cs="Segoe UI Light"/>
        </w:rPr>
      </w:pPr>
      <w:r w:rsidRPr="00AF4198">
        <w:rPr>
          <w:rFonts w:ascii="Segoe UI Light" w:hAnsi="Segoe UI Light" w:cs="Segoe UI Light"/>
        </w:rPr>
        <w:t xml:space="preserve">Requestors </w:t>
      </w:r>
      <w:r w:rsidR="00BE18AB" w:rsidRPr="00AF4198">
        <w:rPr>
          <w:rFonts w:ascii="Segoe UI Light" w:hAnsi="Segoe UI Light" w:cs="Segoe UI Light"/>
        </w:rPr>
        <w:t>can view</w:t>
      </w:r>
      <w:r w:rsidRPr="00AF4198">
        <w:rPr>
          <w:rFonts w:ascii="Segoe UI Light" w:hAnsi="Segoe UI Light" w:cs="Segoe UI Light"/>
        </w:rPr>
        <w:t xml:space="preserve"> the status of their request </w:t>
      </w:r>
      <w:r w:rsidR="00EE4ACB" w:rsidRPr="00AF4198">
        <w:rPr>
          <w:rFonts w:ascii="Segoe UI Light" w:hAnsi="Segoe UI Light" w:cs="Segoe UI Light"/>
        </w:rPr>
        <w:t>in the My Request section of the building access app.</w:t>
      </w:r>
      <w:r w:rsidR="00427BF9" w:rsidRPr="00AF4198">
        <w:rPr>
          <w:rFonts w:ascii="Segoe UI Light" w:hAnsi="Segoe UI Light" w:cs="Segoe UI Light"/>
        </w:rPr>
        <w:t xml:space="preserve"> Where approved requests are marked by </w:t>
      </w:r>
      <w:r w:rsidR="00427BF9" w:rsidRPr="00AF4198">
        <w:rPr>
          <w:rFonts w:ascii="Segoe UI Light" w:hAnsi="Segoe UI Light" w:cs="Segoe UI Light"/>
          <w:noProof/>
        </w:rPr>
        <w:drawing>
          <wp:inline distT="0" distB="0" distL="0" distR="0" wp14:anchorId="134C0735" wp14:editId="66BD3A5E">
            <wp:extent cx="257293" cy="219456"/>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025" cy="224345"/>
                    </a:xfrm>
                    <a:prstGeom prst="rect">
                      <a:avLst/>
                    </a:prstGeom>
                  </pic:spPr>
                </pic:pic>
              </a:graphicData>
            </a:graphic>
          </wp:inline>
        </w:drawing>
      </w:r>
      <w:r w:rsidR="00427BF9" w:rsidRPr="00AF4198">
        <w:rPr>
          <w:rFonts w:ascii="Segoe UI Light" w:hAnsi="Segoe UI Light" w:cs="Segoe UI Light"/>
        </w:rPr>
        <w:t xml:space="preserve"> icon and rejected requests are marked by </w:t>
      </w:r>
      <w:r w:rsidR="00427BF9" w:rsidRPr="00AF4198">
        <w:rPr>
          <w:rFonts w:ascii="Segoe UI Light" w:hAnsi="Segoe UI Light" w:cs="Segoe UI Light"/>
          <w:noProof/>
        </w:rPr>
        <w:drawing>
          <wp:inline distT="0" distB="0" distL="0" distR="0" wp14:anchorId="43EA1B1E" wp14:editId="071F26FE">
            <wp:extent cx="270662" cy="223296"/>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9108" cy="246764"/>
                    </a:xfrm>
                    <a:prstGeom prst="rect">
                      <a:avLst/>
                    </a:prstGeom>
                  </pic:spPr>
                </pic:pic>
              </a:graphicData>
            </a:graphic>
          </wp:inline>
        </w:drawing>
      </w:r>
      <w:r w:rsidR="00427BF9" w:rsidRPr="00AF4198">
        <w:rPr>
          <w:rFonts w:ascii="Segoe UI Light" w:hAnsi="Segoe UI Light" w:cs="Segoe UI Light"/>
        </w:rPr>
        <w:t xml:space="preserve"> icon.</w:t>
      </w:r>
    </w:p>
    <w:p w14:paraId="54E7FB18" w14:textId="3F7BEA7F" w:rsidR="00AF42C0" w:rsidRPr="00AF4198" w:rsidRDefault="00427BF9" w:rsidP="00AF42C0">
      <w:pPr>
        <w:ind w:left="360"/>
        <w:rPr>
          <w:rFonts w:ascii="Segoe UI Light" w:hAnsi="Segoe UI Light" w:cs="Segoe UI Light"/>
        </w:rPr>
      </w:pPr>
      <w:r w:rsidRPr="00AF4198">
        <w:rPr>
          <w:rFonts w:ascii="Segoe UI Light" w:hAnsi="Segoe UI Light" w:cs="Segoe UI Light"/>
          <w:noProof/>
        </w:rPr>
        <w:drawing>
          <wp:inline distT="0" distB="0" distL="0" distR="0" wp14:anchorId="0FDFDD03" wp14:editId="5454E8D9">
            <wp:extent cx="3840480" cy="4175767"/>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52137" cy="4188442"/>
                    </a:xfrm>
                    <a:prstGeom prst="rect">
                      <a:avLst/>
                    </a:prstGeom>
                  </pic:spPr>
                </pic:pic>
              </a:graphicData>
            </a:graphic>
          </wp:inline>
        </w:drawing>
      </w:r>
    </w:p>
    <w:p w14:paraId="7452F308" w14:textId="3311269E" w:rsidR="00FA06B9" w:rsidRPr="00AF4198" w:rsidRDefault="00FA06B9" w:rsidP="00FA06B9">
      <w:pPr>
        <w:pStyle w:val="Heading3"/>
        <w:rPr>
          <w:rFonts w:ascii="Segoe UI Light" w:hAnsi="Segoe UI Light" w:cs="Segoe UI Light"/>
        </w:rPr>
      </w:pPr>
      <w:r w:rsidRPr="00AF4198">
        <w:rPr>
          <w:rFonts w:ascii="Segoe UI Light" w:hAnsi="Segoe UI Light" w:cs="Segoe UI Light"/>
        </w:rPr>
        <w:t>Approval using Building Access App.</w:t>
      </w:r>
    </w:p>
    <w:p w14:paraId="7B4680BB" w14:textId="5E3E7C0A" w:rsidR="00FA06B9" w:rsidRPr="00AF4198" w:rsidRDefault="00E8191C" w:rsidP="00E8191C">
      <w:pPr>
        <w:pStyle w:val="ListParagraph"/>
        <w:numPr>
          <w:ilvl w:val="0"/>
          <w:numId w:val="18"/>
        </w:numPr>
        <w:rPr>
          <w:rFonts w:ascii="Segoe UI Light" w:hAnsi="Segoe UI Light" w:cs="Segoe UI Light"/>
        </w:rPr>
      </w:pPr>
      <w:r w:rsidRPr="00AF4198">
        <w:rPr>
          <w:rFonts w:ascii="Segoe UI Light" w:hAnsi="Segoe UI Light" w:cs="Segoe UI Light"/>
        </w:rPr>
        <w:t>Requestor’s manager will see</w:t>
      </w:r>
      <w:r w:rsidR="00920FA5" w:rsidRPr="00AF4198">
        <w:rPr>
          <w:rFonts w:ascii="Segoe UI Light" w:hAnsi="Segoe UI Light" w:cs="Segoe UI Light"/>
        </w:rPr>
        <w:t xml:space="preserve"> a</w:t>
      </w:r>
      <w:r w:rsidR="00805346" w:rsidRPr="00AF4198">
        <w:rPr>
          <w:rFonts w:ascii="Segoe UI Light" w:hAnsi="Segoe UI Light" w:cs="Segoe UI Light"/>
        </w:rPr>
        <w:t>n approval count notification above the Approvals button on the home page.</w:t>
      </w:r>
      <w:r w:rsidR="000C44FF" w:rsidRPr="00AF4198">
        <w:rPr>
          <w:rFonts w:ascii="Segoe UI Light" w:hAnsi="Segoe UI Light" w:cs="Segoe UI Light"/>
        </w:rPr>
        <w:t xml:space="preserve"> This suggests that there is a pending approval task assigned to the manager.</w:t>
      </w:r>
    </w:p>
    <w:p w14:paraId="2B1F3FB3" w14:textId="069DBFF7" w:rsidR="00805346" w:rsidRPr="00AF4198" w:rsidRDefault="00805346" w:rsidP="00805346">
      <w:pPr>
        <w:rPr>
          <w:rFonts w:ascii="Segoe UI Light" w:hAnsi="Segoe UI Light" w:cs="Segoe UI Light"/>
        </w:rPr>
      </w:pPr>
      <w:r w:rsidRPr="00AF4198">
        <w:rPr>
          <w:rFonts w:ascii="Segoe UI Light" w:hAnsi="Segoe UI Light" w:cs="Segoe UI Light"/>
        </w:rPr>
        <w:lastRenderedPageBreak/>
        <w:t xml:space="preserve"> </w:t>
      </w:r>
      <w:r w:rsidR="00403F4A" w:rsidRPr="00AF4198">
        <w:rPr>
          <w:rFonts w:ascii="Segoe UI Light" w:hAnsi="Segoe UI Light" w:cs="Segoe UI Light"/>
          <w:noProof/>
        </w:rPr>
        <w:drawing>
          <wp:inline distT="0" distB="0" distL="0" distR="0" wp14:anchorId="6CDA0F90" wp14:editId="1671117E">
            <wp:extent cx="5731510" cy="29432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43225"/>
                    </a:xfrm>
                    <a:prstGeom prst="rect">
                      <a:avLst/>
                    </a:prstGeom>
                  </pic:spPr>
                </pic:pic>
              </a:graphicData>
            </a:graphic>
          </wp:inline>
        </w:drawing>
      </w:r>
    </w:p>
    <w:p w14:paraId="374E8BCD" w14:textId="6B679C63" w:rsidR="000C44FF" w:rsidRPr="00AF4198" w:rsidRDefault="005C041D" w:rsidP="000C44FF">
      <w:pPr>
        <w:pStyle w:val="ListParagraph"/>
        <w:numPr>
          <w:ilvl w:val="0"/>
          <w:numId w:val="18"/>
        </w:numPr>
        <w:rPr>
          <w:rFonts w:ascii="Segoe UI Light" w:hAnsi="Segoe UI Light" w:cs="Segoe UI Light"/>
        </w:rPr>
      </w:pPr>
      <w:r w:rsidRPr="00AF4198">
        <w:rPr>
          <w:rFonts w:ascii="Segoe UI Light" w:hAnsi="Segoe UI Light" w:cs="Segoe UI Light"/>
        </w:rPr>
        <w:t>Clicking the</w:t>
      </w:r>
      <w:r w:rsidR="00456E83" w:rsidRPr="00AF4198">
        <w:rPr>
          <w:rFonts w:ascii="Segoe UI Light" w:hAnsi="Segoe UI Light" w:cs="Segoe UI Light"/>
        </w:rPr>
        <w:t xml:space="preserve"> Approvals Button</w:t>
      </w:r>
      <w:r w:rsidRPr="00AF4198">
        <w:rPr>
          <w:rFonts w:ascii="Segoe UI Light" w:hAnsi="Segoe UI Light" w:cs="Segoe UI Light"/>
        </w:rPr>
        <w:t xml:space="preserve"> brings up the approval screen.</w:t>
      </w:r>
    </w:p>
    <w:p w14:paraId="3ADFA2A0" w14:textId="29A9DDA5" w:rsidR="00C55CF4" w:rsidRPr="00AF4198" w:rsidRDefault="00912BC8" w:rsidP="00912BC8">
      <w:pPr>
        <w:pStyle w:val="Heading5"/>
        <w:rPr>
          <w:rFonts w:ascii="Segoe UI Light" w:hAnsi="Segoe UI Light" w:cs="Segoe UI Light"/>
        </w:rPr>
      </w:pPr>
      <w:r w:rsidRPr="00AF4198">
        <w:rPr>
          <w:rFonts w:ascii="Segoe UI Light" w:hAnsi="Segoe UI Light" w:cs="Segoe UI Light"/>
        </w:rPr>
        <w:t>In Line approvals</w:t>
      </w:r>
    </w:p>
    <w:p w14:paraId="07D24871" w14:textId="3B6541BD" w:rsidR="00F742D0" w:rsidRPr="00AF4198" w:rsidRDefault="00246B97" w:rsidP="00912BC8">
      <w:pPr>
        <w:pStyle w:val="ListParagraph"/>
        <w:numPr>
          <w:ilvl w:val="0"/>
          <w:numId w:val="19"/>
        </w:numPr>
        <w:rPr>
          <w:rFonts w:ascii="Segoe UI Light" w:hAnsi="Segoe UI Light" w:cs="Segoe UI Light"/>
        </w:rPr>
      </w:pPr>
      <w:r w:rsidRPr="00AF4198">
        <w:rPr>
          <w:rFonts w:ascii="Segoe UI Light" w:hAnsi="Segoe UI Light" w:cs="Segoe UI Light"/>
        </w:rPr>
        <w:t>If the admins have enabled In</w:t>
      </w:r>
      <w:r w:rsidR="006B46A1" w:rsidRPr="00AF4198">
        <w:rPr>
          <w:rFonts w:ascii="Segoe UI Light" w:hAnsi="Segoe UI Light" w:cs="Segoe UI Light"/>
        </w:rPr>
        <w:t xml:space="preserve"> </w:t>
      </w:r>
      <w:r w:rsidRPr="00AF4198">
        <w:rPr>
          <w:rFonts w:ascii="Segoe UI Light" w:hAnsi="Segoe UI Light" w:cs="Segoe UI Light"/>
        </w:rPr>
        <w:t>line approvals</w:t>
      </w:r>
      <w:r w:rsidR="00182D8C" w:rsidRPr="00AF4198">
        <w:rPr>
          <w:rFonts w:ascii="Segoe UI Light" w:hAnsi="Segoe UI Light" w:cs="Segoe UI Light"/>
        </w:rPr>
        <w:t xml:space="preserve">. </w:t>
      </w:r>
      <w:r w:rsidR="006D6D6D" w:rsidRPr="00AF4198">
        <w:rPr>
          <w:rFonts w:ascii="Segoe UI Light" w:hAnsi="Segoe UI Light" w:cs="Segoe UI Light"/>
        </w:rPr>
        <w:t xml:space="preserve">Managers will be able to submit their approval </w:t>
      </w:r>
      <w:r w:rsidR="006B46A1" w:rsidRPr="00AF4198">
        <w:rPr>
          <w:rFonts w:ascii="Segoe UI Light" w:hAnsi="Segoe UI Light" w:cs="Segoe UI Light"/>
        </w:rPr>
        <w:t xml:space="preserve">for each request individually. </w:t>
      </w:r>
    </w:p>
    <w:p w14:paraId="5C8511C1" w14:textId="5EB5059C" w:rsidR="00912BC8" w:rsidRPr="00AF4198" w:rsidRDefault="006D6D6D" w:rsidP="00A121E2">
      <w:pPr>
        <w:ind w:left="720"/>
        <w:rPr>
          <w:rFonts w:ascii="Segoe UI Light" w:hAnsi="Segoe UI Light" w:cs="Segoe UI Light"/>
        </w:rPr>
      </w:pPr>
      <w:r w:rsidRPr="00AF4198">
        <w:rPr>
          <w:rFonts w:ascii="Segoe UI Light" w:hAnsi="Segoe UI Light" w:cs="Segoe UI Light"/>
          <w:noProof/>
        </w:rPr>
        <w:drawing>
          <wp:inline distT="0" distB="0" distL="0" distR="0" wp14:anchorId="0A597B16" wp14:editId="3F05D4F9">
            <wp:extent cx="3833164" cy="44013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4465" cy="4414362"/>
                    </a:xfrm>
                    <a:prstGeom prst="rect">
                      <a:avLst/>
                    </a:prstGeom>
                  </pic:spPr>
                </pic:pic>
              </a:graphicData>
            </a:graphic>
          </wp:inline>
        </w:drawing>
      </w:r>
    </w:p>
    <w:p w14:paraId="42C4060B" w14:textId="1BFE0F7A" w:rsidR="000A2802" w:rsidRPr="00AF4198" w:rsidRDefault="00A121E2" w:rsidP="00912BC8">
      <w:pPr>
        <w:pStyle w:val="ListParagraph"/>
        <w:numPr>
          <w:ilvl w:val="0"/>
          <w:numId w:val="19"/>
        </w:numPr>
        <w:rPr>
          <w:rFonts w:ascii="Segoe UI Light" w:hAnsi="Segoe UI Light" w:cs="Segoe UI Light"/>
        </w:rPr>
      </w:pPr>
      <w:r w:rsidRPr="00AF4198">
        <w:rPr>
          <w:rFonts w:ascii="Segoe UI Light" w:hAnsi="Segoe UI Light" w:cs="Segoe UI Light"/>
        </w:rPr>
        <w:lastRenderedPageBreak/>
        <w:t>Clicking on Approve button, approve</w:t>
      </w:r>
      <w:r w:rsidR="008171B2" w:rsidRPr="00AF4198">
        <w:rPr>
          <w:rFonts w:ascii="Segoe UI Light" w:hAnsi="Segoe UI Light" w:cs="Segoe UI Light"/>
        </w:rPr>
        <w:t>s the request</w:t>
      </w:r>
      <w:r w:rsidR="008103B7" w:rsidRPr="00AF4198">
        <w:rPr>
          <w:rFonts w:ascii="Segoe UI Light" w:hAnsi="Segoe UI Light" w:cs="Segoe UI Light"/>
        </w:rPr>
        <w:t xml:space="preserve">. Requestors </w:t>
      </w:r>
      <w:r w:rsidR="002D7624" w:rsidRPr="00AF4198">
        <w:rPr>
          <w:rFonts w:ascii="Segoe UI Light" w:hAnsi="Segoe UI Light" w:cs="Segoe UI Light"/>
        </w:rPr>
        <w:t xml:space="preserve">will be able to </w:t>
      </w:r>
      <w:r w:rsidR="00643559" w:rsidRPr="00AF4198">
        <w:rPr>
          <w:rFonts w:ascii="Segoe UI Light" w:hAnsi="Segoe UI Light" w:cs="Segoe UI Light"/>
        </w:rPr>
        <w:t>view the status of their request from the My Request section of the Building Access App.</w:t>
      </w:r>
      <w:r w:rsidR="00A65130" w:rsidRPr="00AF4198">
        <w:rPr>
          <w:rFonts w:ascii="Segoe UI Light" w:hAnsi="Segoe UI Light" w:cs="Segoe UI Light"/>
        </w:rPr>
        <w:t xml:space="preserve"> Approved requests are </w:t>
      </w:r>
      <w:r w:rsidR="00BC6BD4" w:rsidRPr="00AF4198">
        <w:rPr>
          <w:rFonts w:ascii="Segoe UI Light" w:hAnsi="Segoe UI Light" w:cs="Segoe UI Light"/>
        </w:rPr>
        <w:t xml:space="preserve">marked using </w:t>
      </w:r>
      <w:r w:rsidR="008A1E78" w:rsidRPr="00AF4198">
        <w:rPr>
          <w:rFonts w:ascii="Segoe UI Light" w:hAnsi="Segoe UI Light" w:cs="Segoe UI Light"/>
          <w:noProof/>
        </w:rPr>
        <w:drawing>
          <wp:inline distT="0" distB="0" distL="0" distR="0" wp14:anchorId="79EF0E96" wp14:editId="5FB23B55">
            <wp:extent cx="257293" cy="21945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025" cy="224345"/>
                    </a:xfrm>
                    <a:prstGeom prst="rect">
                      <a:avLst/>
                    </a:prstGeom>
                  </pic:spPr>
                </pic:pic>
              </a:graphicData>
            </a:graphic>
          </wp:inline>
        </w:drawing>
      </w:r>
      <w:r w:rsidR="008A1E78" w:rsidRPr="00AF4198">
        <w:rPr>
          <w:rFonts w:ascii="Segoe UI Light" w:hAnsi="Segoe UI Light" w:cs="Segoe UI Light"/>
        </w:rPr>
        <w:t xml:space="preserve"> icon.</w:t>
      </w:r>
    </w:p>
    <w:p w14:paraId="77A5C576" w14:textId="74F046E2" w:rsidR="0065683E" w:rsidRPr="00AF4198" w:rsidRDefault="0065683E" w:rsidP="0065683E">
      <w:pPr>
        <w:ind w:left="567"/>
        <w:rPr>
          <w:rFonts w:ascii="Segoe UI Light" w:hAnsi="Segoe UI Light" w:cs="Segoe UI Light"/>
        </w:rPr>
      </w:pPr>
      <w:r w:rsidRPr="00AF4198">
        <w:rPr>
          <w:rFonts w:ascii="Segoe UI Light" w:hAnsi="Segoe UI Light" w:cs="Segoe UI Light"/>
          <w:noProof/>
        </w:rPr>
        <w:drawing>
          <wp:inline distT="0" distB="0" distL="0" distR="0" wp14:anchorId="40DC34ED" wp14:editId="3E78BB98">
            <wp:extent cx="3386937" cy="4334049"/>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00038" cy="4350813"/>
                    </a:xfrm>
                    <a:prstGeom prst="rect">
                      <a:avLst/>
                    </a:prstGeom>
                  </pic:spPr>
                </pic:pic>
              </a:graphicData>
            </a:graphic>
          </wp:inline>
        </w:drawing>
      </w:r>
    </w:p>
    <w:p w14:paraId="75F11369" w14:textId="220E201D" w:rsidR="0065683E" w:rsidRPr="00AF4198" w:rsidRDefault="0065683E" w:rsidP="0065683E">
      <w:pPr>
        <w:pStyle w:val="ListParagraph"/>
        <w:numPr>
          <w:ilvl w:val="0"/>
          <w:numId w:val="19"/>
        </w:numPr>
        <w:rPr>
          <w:rFonts w:ascii="Segoe UI Light" w:hAnsi="Segoe UI Light" w:cs="Segoe UI Light"/>
        </w:rPr>
      </w:pPr>
      <w:r w:rsidRPr="00AF4198">
        <w:rPr>
          <w:rFonts w:ascii="Segoe UI Light" w:hAnsi="Segoe UI Light" w:cs="Segoe UI Light"/>
        </w:rPr>
        <w:t xml:space="preserve">If request is rejected. Managers </w:t>
      </w:r>
      <w:r w:rsidR="000959D9" w:rsidRPr="00AF4198">
        <w:rPr>
          <w:rFonts w:ascii="Segoe UI Light" w:hAnsi="Segoe UI Light" w:cs="Segoe UI Light"/>
        </w:rPr>
        <w:t>are required</w:t>
      </w:r>
      <w:r w:rsidRPr="00AF4198">
        <w:rPr>
          <w:rFonts w:ascii="Segoe UI Light" w:hAnsi="Segoe UI Light" w:cs="Segoe UI Light"/>
        </w:rPr>
        <w:t xml:space="preserve"> to enter a reason for rejection</w:t>
      </w:r>
      <w:r w:rsidR="00816448" w:rsidRPr="00AF4198">
        <w:rPr>
          <w:rFonts w:ascii="Segoe UI Light" w:hAnsi="Segoe UI Light" w:cs="Segoe UI Light"/>
        </w:rPr>
        <w:t>.</w:t>
      </w:r>
    </w:p>
    <w:p w14:paraId="388C080C" w14:textId="7D261897" w:rsidR="000959D9" w:rsidRPr="00AF4198" w:rsidRDefault="00B549FE" w:rsidP="000959D9">
      <w:pPr>
        <w:ind w:left="567"/>
        <w:rPr>
          <w:rFonts w:ascii="Segoe UI Light" w:hAnsi="Segoe UI Light" w:cs="Segoe UI Light"/>
        </w:rPr>
      </w:pPr>
      <w:r w:rsidRPr="00AF4198">
        <w:rPr>
          <w:rFonts w:ascii="Segoe UI Light" w:hAnsi="Segoe UI Light" w:cs="Segoe UI Light"/>
          <w:noProof/>
        </w:rPr>
        <w:drawing>
          <wp:inline distT="0" distB="0" distL="0" distR="0" wp14:anchorId="398A5949" wp14:editId="6D87B10F">
            <wp:extent cx="5731510" cy="288798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87980"/>
                    </a:xfrm>
                    <a:prstGeom prst="rect">
                      <a:avLst/>
                    </a:prstGeom>
                  </pic:spPr>
                </pic:pic>
              </a:graphicData>
            </a:graphic>
          </wp:inline>
        </w:drawing>
      </w:r>
    </w:p>
    <w:p w14:paraId="06D6F190" w14:textId="10513290" w:rsidR="000959D9" w:rsidRPr="00AF4198" w:rsidRDefault="000959D9" w:rsidP="000959D9">
      <w:pPr>
        <w:pStyle w:val="ListParagraph"/>
        <w:numPr>
          <w:ilvl w:val="0"/>
          <w:numId w:val="19"/>
        </w:numPr>
        <w:rPr>
          <w:rFonts w:ascii="Segoe UI Light" w:hAnsi="Segoe UI Light" w:cs="Segoe UI Light"/>
        </w:rPr>
      </w:pPr>
      <w:r w:rsidRPr="00AF4198">
        <w:rPr>
          <w:rFonts w:ascii="Segoe UI Light" w:hAnsi="Segoe UI Light" w:cs="Segoe UI Light"/>
        </w:rPr>
        <w:lastRenderedPageBreak/>
        <w:t>Once th</w:t>
      </w:r>
      <w:r w:rsidR="00EE7772" w:rsidRPr="00AF4198">
        <w:rPr>
          <w:rFonts w:ascii="Segoe UI Light" w:hAnsi="Segoe UI Light" w:cs="Segoe UI Light"/>
        </w:rPr>
        <w:t>e request is rejected, Requestors will be able to view the status of their request from the My Request section of the Building Access App.</w:t>
      </w:r>
      <w:r w:rsidR="008A1E78" w:rsidRPr="00AF4198">
        <w:rPr>
          <w:rFonts w:ascii="Segoe UI Light" w:hAnsi="Segoe UI Light" w:cs="Segoe UI Light"/>
        </w:rPr>
        <w:t xml:space="preserve"> Rejected requests are marked by </w:t>
      </w:r>
      <w:r w:rsidR="0002529A" w:rsidRPr="00AF4198">
        <w:rPr>
          <w:rFonts w:ascii="Segoe UI Light" w:hAnsi="Segoe UI Light" w:cs="Segoe UI Light"/>
          <w:noProof/>
        </w:rPr>
        <w:drawing>
          <wp:inline distT="0" distB="0" distL="0" distR="0" wp14:anchorId="02A2B028" wp14:editId="21756DEF">
            <wp:extent cx="270662" cy="223296"/>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9108" cy="246764"/>
                    </a:xfrm>
                    <a:prstGeom prst="rect">
                      <a:avLst/>
                    </a:prstGeom>
                  </pic:spPr>
                </pic:pic>
              </a:graphicData>
            </a:graphic>
          </wp:inline>
        </w:drawing>
      </w:r>
      <w:r w:rsidR="0002529A" w:rsidRPr="00AF4198">
        <w:rPr>
          <w:rFonts w:ascii="Segoe UI Light" w:hAnsi="Segoe UI Light" w:cs="Segoe UI Light"/>
        </w:rPr>
        <w:t xml:space="preserve"> icon</w:t>
      </w:r>
    </w:p>
    <w:p w14:paraId="00E07F87" w14:textId="3173A4E1" w:rsidR="00F4373F" w:rsidRPr="00AF4198" w:rsidRDefault="00136584" w:rsidP="00136584">
      <w:pPr>
        <w:ind w:left="567"/>
        <w:rPr>
          <w:rFonts w:ascii="Segoe UI Light" w:hAnsi="Segoe UI Light" w:cs="Segoe UI Light"/>
        </w:rPr>
      </w:pPr>
      <w:r w:rsidRPr="00AF4198">
        <w:rPr>
          <w:rFonts w:ascii="Segoe UI Light" w:hAnsi="Segoe UI Light" w:cs="Segoe UI Light"/>
          <w:noProof/>
        </w:rPr>
        <w:drawing>
          <wp:inline distT="0" distB="0" distL="0" distR="0" wp14:anchorId="3C890CB4" wp14:editId="3352783F">
            <wp:extent cx="2871756" cy="3591764"/>
            <wp:effectExtent l="0" t="0" r="508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25590" cy="3659096"/>
                    </a:xfrm>
                    <a:prstGeom prst="rect">
                      <a:avLst/>
                    </a:prstGeom>
                  </pic:spPr>
                </pic:pic>
              </a:graphicData>
            </a:graphic>
          </wp:inline>
        </w:drawing>
      </w:r>
    </w:p>
    <w:p w14:paraId="19AE294B" w14:textId="7EDD673A" w:rsidR="002166B6" w:rsidRPr="00AF4198" w:rsidRDefault="002166B6" w:rsidP="002166B6">
      <w:pPr>
        <w:pStyle w:val="ListParagraph"/>
        <w:numPr>
          <w:ilvl w:val="0"/>
          <w:numId w:val="19"/>
        </w:numPr>
        <w:rPr>
          <w:rFonts w:ascii="Segoe UI Light" w:hAnsi="Segoe UI Light" w:cs="Segoe UI Light"/>
        </w:rPr>
      </w:pPr>
      <w:r w:rsidRPr="00AF4198">
        <w:rPr>
          <w:rFonts w:ascii="Segoe UI Light" w:hAnsi="Segoe UI Light" w:cs="Segoe UI Light"/>
        </w:rPr>
        <w:t>On selecting the requests, requestors will be able to view the rejection reason given by the manager</w:t>
      </w:r>
      <w:r w:rsidR="003964E2" w:rsidRPr="00AF4198">
        <w:rPr>
          <w:rFonts w:ascii="Segoe UI Light" w:hAnsi="Segoe UI Light" w:cs="Segoe UI Light"/>
        </w:rPr>
        <w:t>.</w:t>
      </w:r>
    </w:p>
    <w:p w14:paraId="10DDE0AF" w14:textId="26F8CE15" w:rsidR="003964E2" w:rsidRPr="00AF4198" w:rsidRDefault="00E97322" w:rsidP="003964E2">
      <w:pPr>
        <w:ind w:left="567"/>
        <w:rPr>
          <w:rFonts w:ascii="Segoe UI Light" w:hAnsi="Segoe UI Light" w:cs="Segoe UI Light"/>
        </w:rPr>
      </w:pPr>
      <w:r w:rsidRPr="00AF4198">
        <w:rPr>
          <w:rFonts w:ascii="Segoe UI Light" w:hAnsi="Segoe UI Light" w:cs="Segoe UI Light"/>
          <w:noProof/>
        </w:rPr>
        <w:lastRenderedPageBreak/>
        <w:drawing>
          <wp:inline distT="0" distB="0" distL="0" distR="0" wp14:anchorId="3206B7CC" wp14:editId="0792ECF0">
            <wp:extent cx="3185119" cy="3899002"/>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2497" cy="3981481"/>
                    </a:xfrm>
                    <a:prstGeom prst="rect">
                      <a:avLst/>
                    </a:prstGeom>
                  </pic:spPr>
                </pic:pic>
              </a:graphicData>
            </a:graphic>
          </wp:inline>
        </w:drawing>
      </w:r>
    </w:p>
    <w:p w14:paraId="77E087E0" w14:textId="20062CA6" w:rsidR="00E97322" w:rsidRPr="00AF4198" w:rsidRDefault="00D438C7" w:rsidP="00D438C7">
      <w:pPr>
        <w:pStyle w:val="Heading5"/>
        <w:rPr>
          <w:rFonts w:ascii="Segoe UI Light" w:hAnsi="Segoe UI Light" w:cs="Segoe UI Light"/>
        </w:rPr>
      </w:pPr>
      <w:r w:rsidRPr="00AF4198">
        <w:rPr>
          <w:rFonts w:ascii="Segoe UI Light" w:hAnsi="Segoe UI Light" w:cs="Segoe UI Light"/>
        </w:rPr>
        <w:t>Bulk Approve</w:t>
      </w:r>
    </w:p>
    <w:p w14:paraId="12A740F4" w14:textId="0025CF02" w:rsidR="00D438C7" w:rsidRPr="00AF4198" w:rsidRDefault="000E0609" w:rsidP="00D438C7">
      <w:pPr>
        <w:rPr>
          <w:rFonts w:ascii="Segoe UI Light" w:hAnsi="Segoe UI Light" w:cs="Segoe UI Light"/>
        </w:rPr>
      </w:pPr>
      <w:r w:rsidRPr="00AF4198">
        <w:rPr>
          <w:rFonts w:ascii="Segoe UI Light" w:hAnsi="Segoe UI Light" w:cs="Segoe UI Light"/>
        </w:rPr>
        <w:t xml:space="preserve">Managers can also choose to bulk approve requests. This could be because the admins have turned off the </w:t>
      </w:r>
      <w:r w:rsidR="003B2373" w:rsidRPr="00AF4198">
        <w:rPr>
          <w:rFonts w:ascii="Segoe UI Light" w:hAnsi="Segoe UI Light" w:cs="Segoe UI Light"/>
        </w:rPr>
        <w:t>In-line</w:t>
      </w:r>
      <w:r w:rsidRPr="00AF4198">
        <w:rPr>
          <w:rFonts w:ascii="Segoe UI Light" w:hAnsi="Segoe UI Light" w:cs="Segoe UI Light"/>
        </w:rPr>
        <w:t xml:space="preserve"> approval feature. </w:t>
      </w:r>
      <w:r w:rsidR="00F10E67" w:rsidRPr="00AF4198">
        <w:rPr>
          <w:rFonts w:ascii="Segoe UI Light" w:hAnsi="Segoe UI Light" w:cs="Segoe UI Light"/>
        </w:rPr>
        <w:t>In this case</w:t>
      </w:r>
      <w:r w:rsidR="003B2373" w:rsidRPr="00AF4198">
        <w:rPr>
          <w:rFonts w:ascii="Segoe UI Light" w:hAnsi="Segoe UI Light" w:cs="Segoe UI Light"/>
        </w:rPr>
        <w:t>:</w:t>
      </w:r>
    </w:p>
    <w:p w14:paraId="145FA697" w14:textId="1234A022" w:rsidR="003B2373" w:rsidRPr="00AF4198" w:rsidRDefault="001D5928" w:rsidP="003B2373">
      <w:pPr>
        <w:pStyle w:val="ListParagraph"/>
        <w:numPr>
          <w:ilvl w:val="0"/>
          <w:numId w:val="20"/>
        </w:numPr>
        <w:rPr>
          <w:rFonts w:ascii="Segoe UI Light" w:hAnsi="Segoe UI Light" w:cs="Segoe UI Light"/>
        </w:rPr>
      </w:pPr>
      <w:r w:rsidRPr="00AF4198">
        <w:rPr>
          <w:rFonts w:ascii="Segoe UI Light" w:hAnsi="Segoe UI Light" w:cs="Segoe UI Light"/>
        </w:rPr>
        <w:t>Managers</w:t>
      </w:r>
      <w:r w:rsidR="003B2373" w:rsidRPr="00AF4198">
        <w:rPr>
          <w:rFonts w:ascii="Segoe UI Light" w:hAnsi="Segoe UI Light" w:cs="Segoe UI Light"/>
        </w:rPr>
        <w:t xml:space="preserve"> can </w:t>
      </w:r>
      <w:r w:rsidR="00006E57" w:rsidRPr="00AF4198">
        <w:rPr>
          <w:rFonts w:ascii="Segoe UI Light" w:hAnsi="Segoe UI Light" w:cs="Segoe UI Light"/>
        </w:rPr>
        <w:t xml:space="preserve">select the </w:t>
      </w:r>
      <w:r w:rsidR="003B2373" w:rsidRPr="00AF4198">
        <w:rPr>
          <w:rFonts w:ascii="Segoe UI Light" w:hAnsi="Segoe UI Light" w:cs="Segoe UI Light"/>
        </w:rPr>
        <w:t>Select All</w:t>
      </w:r>
      <w:r w:rsidR="00006E57" w:rsidRPr="00AF4198">
        <w:rPr>
          <w:rFonts w:ascii="Segoe UI Light" w:hAnsi="Segoe UI Light" w:cs="Segoe UI Light"/>
        </w:rPr>
        <w:t xml:space="preserve"> checkbox to select all requests</w:t>
      </w:r>
      <w:r w:rsidRPr="00AF4198">
        <w:rPr>
          <w:rFonts w:ascii="Segoe UI Light" w:hAnsi="Segoe UI Light" w:cs="Segoe UI Light"/>
        </w:rPr>
        <w:t xml:space="preserve"> or select </w:t>
      </w:r>
      <w:r w:rsidR="00251C02" w:rsidRPr="00AF4198">
        <w:rPr>
          <w:rFonts w:ascii="Segoe UI Light" w:hAnsi="Segoe UI Light" w:cs="Segoe UI Light"/>
        </w:rPr>
        <w:t>checkbox next to each request to select them.</w:t>
      </w:r>
    </w:p>
    <w:p w14:paraId="18AA478A" w14:textId="42B5703D" w:rsidR="00251C02" w:rsidRPr="00AF4198" w:rsidRDefault="00283CCF" w:rsidP="00251C02">
      <w:pPr>
        <w:ind w:left="360"/>
        <w:rPr>
          <w:rFonts w:ascii="Segoe UI Light" w:hAnsi="Segoe UI Light" w:cs="Segoe UI Light"/>
        </w:rPr>
      </w:pPr>
      <w:r w:rsidRPr="00AF4198">
        <w:rPr>
          <w:rFonts w:ascii="Segoe UI Light" w:hAnsi="Segoe UI Light" w:cs="Segoe UI Light"/>
          <w:noProof/>
        </w:rPr>
        <w:lastRenderedPageBreak/>
        <w:drawing>
          <wp:inline distT="0" distB="0" distL="0" distR="0" wp14:anchorId="459FAA1A" wp14:editId="05336600">
            <wp:extent cx="4074567" cy="47151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85591" cy="4727897"/>
                    </a:xfrm>
                    <a:prstGeom prst="rect">
                      <a:avLst/>
                    </a:prstGeom>
                  </pic:spPr>
                </pic:pic>
              </a:graphicData>
            </a:graphic>
          </wp:inline>
        </w:drawing>
      </w:r>
    </w:p>
    <w:p w14:paraId="29A13959" w14:textId="387EA044" w:rsidR="00D56B03" w:rsidRPr="00AF4198" w:rsidRDefault="00D56B03" w:rsidP="00962D79">
      <w:pPr>
        <w:pStyle w:val="ListParagraph"/>
        <w:numPr>
          <w:ilvl w:val="0"/>
          <w:numId w:val="20"/>
        </w:numPr>
        <w:rPr>
          <w:rFonts w:ascii="Segoe UI Light" w:hAnsi="Segoe UI Light" w:cs="Segoe UI Light"/>
        </w:rPr>
      </w:pPr>
      <w:r w:rsidRPr="00AF4198">
        <w:rPr>
          <w:rFonts w:ascii="Segoe UI Light" w:hAnsi="Segoe UI Light" w:cs="Segoe UI Light"/>
        </w:rPr>
        <w:t>Clicking on the</w:t>
      </w:r>
      <w:r w:rsidR="00283CCF" w:rsidRPr="00AF4198">
        <w:rPr>
          <w:rFonts w:ascii="Segoe UI Light" w:hAnsi="Segoe UI Light" w:cs="Segoe UI Light"/>
        </w:rPr>
        <w:t xml:space="preserve"> Approve Selected</w:t>
      </w:r>
      <w:r w:rsidR="003F684B" w:rsidRPr="00AF4198">
        <w:rPr>
          <w:rFonts w:ascii="Segoe UI Light" w:hAnsi="Segoe UI Light" w:cs="Segoe UI Light"/>
        </w:rPr>
        <w:t xml:space="preserve"> </w:t>
      </w:r>
      <w:r w:rsidRPr="00AF4198">
        <w:rPr>
          <w:rFonts w:ascii="Segoe UI Light" w:hAnsi="Segoe UI Light" w:cs="Segoe UI Light"/>
        </w:rPr>
        <w:t xml:space="preserve">button </w:t>
      </w:r>
      <w:r w:rsidR="003F684B" w:rsidRPr="00AF4198">
        <w:rPr>
          <w:rFonts w:ascii="Segoe UI Light" w:hAnsi="Segoe UI Light" w:cs="Segoe UI Light"/>
        </w:rPr>
        <w:t>marks all the selected requests as approved.</w:t>
      </w:r>
      <w:r w:rsidRPr="00AF4198">
        <w:rPr>
          <w:rFonts w:ascii="Segoe UI Light" w:hAnsi="Segoe UI Light" w:cs="Segoe UI Light"/>
        </w:rPr>
        <w:t xml:space="preserve"> Requestors will be able to view the status of their request from the My Request section of the Building Access App. Approved requests are marked using </w:t>
      </w:r>
      <w:r w:rsidRPr="00AF4198">
        <w:rPr>
          <w:rFonts w:ascii="Segoe UI Light" w:hAnsi="Segoe UI Light" w:cs="Segoe UI Light"/>
          <w:noProof/>
        </w:rPr>
        <w:drawing>
          <wp:inline distT="0" distB="0" distL="0" distR="0" wp14:anchorId="1416DE06" wp14:editId="4C503743">
            <wp:extent cx="257293" cy="219456"/>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025" cy="224345"/>
                    </a:xfrm>
                    <a:prstGeom prst="rect">
                      <a:avLst/>
                    </a:prstGeom>
                  </pic:spPr>
                </pic:pic>
              </a:graphicData>
            </a:graphic>
          </wp:inline>
        </w:drawing>
      </w:r>
      <w:r w:rsidRPr="00AF4198">
        <w:rPr>
          <w:rFonts w:ascii="Segoe UI Light" w:hAnsi="Segoe UI Light" w:cs="Segoe UI Light"/>
        </w:rPr>
        <w:t xml:space="preserve"> icon.</w:t>
      </w:r>
    </w:p>
    <w:p w14:paraId="7524DDE6" w14:textId="1CF157E6" w:rsidR="00283CCF" w:rsidRPr="00AF4198" w:rsidRDefault="00962D79" w:rsidP="00D56B03">
      <w:pPr>
        <w:pStyle w:val="ListParagraph"/>
        <w:rPr>
          <w:rFonts w:ascii="Segoe UI Light" w:hAnsi="Segoe UI Light" w:cs="Segoe UI Light"/>
        </w:rPr>
      </w:pPr>
      <w:r w:rsidRPr="00AF4198">
        <w:rPr>
          <w:rFonts w:ascii="Segoe UI Light" w:hAnsi="Segoe UI Light" w:cs="Segoe UI Light"/>
          <w:noProof/>
        </w:rPr>
        <w:lastRenderedPageBreak/>
        <w:drawing>
          <wp:inline distT="0" distB="0" distL="0" distR="0" wp14:anchorId="71C5D64A" wp14:editId="35AD4780">
            <wp:extent cx="4007551" cy="51060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9091" cy="5133454"/>
                    </a:xfrm>
                    <a:prstGeom prst="rect">
                      <a:avLst/>
                    </a:prstGeom>
                  </pic:spPr>
                </pic:pic>
              </a:graphicData>
            </a:graphic>
          </wp:inline>
        </w:drawing>
      </w:r>
    </w:p>
    <w:p w14:paraId="0C1688AB" w14:textId="162C7E8D" w:rsidR="00962D79" w:rsidRPr="00AF4198" w:rsidRDefault="00962D79" w:rsidP="008B087A">
      <w:pPr>
        <w:rPr>
          <w:rFonts w:ascii="Segoe UI Light" w:hAnsi="Segoe UI Light" w:cs="Segoe UI Light"/>
        </w:rPr>
      </w:pPr>
    </w:p>
    <w:p w14:paraId="5A6F120B" w14:textId="07EB67EB" w:rsidR="009E74D4" w:rsidRPr="00AF4198" w:rsidRDefault="009E74D4" w:rsidP="009E74D4">
      <w:pPr>
        <w:pStyle w:val="ListParagraph"/>
        <w:numPr>
          <w:ilvl w:val="0"/>
          <w:numId w:val="20"/>
        </w:numPr>
        <w:rPr>
          <w:rFonts w:ascii="Segoe UI Light" w:hAnsi="Segoe UI Light" w:cs="Segoe UI Light"/>
        </w:rPr>
      </w:pPr>
      <w:r w:rsidRPr="00AF4198">
        <w:rPr>
          <w:rFonts w:ascii="Segoe UI Light" w:hAnsi="Segoe UI Light" w:cs="Segoe UI Light"/>
        </w:rPr>
        <w:t>If Reject Selected button is selected. Managers are required to enter a reason for rejection.</w:t>
      </w:r>
    </w:p>
    <w:p w14:paraId="16B1449B" w14:textId="12ED512B" w:rsidR="00273B9B" w:rsidRPr="00AF4198" w:rsidRDefault="00BE1A98" w:rsidP="005C3510">
      <w:pPr>
        <w:ind w:left="360"/>
        <w:rPr>
          <w:rFonts w:ascii="Segoe UI Light" w:hAnsi="Segoe UI Light" w:cs="Segoe UI Light"/>
        </w:rPr>
      </w:pPr>
      <w:r w:rsidRPr="00AF4198">
        <w:rPr>
          <w:rFonts w:ascii="Segoe UI Light" w:hAnsi="Segoe UI Light" w:cs="Segoe UI Light"/>
          <w:noProof/>
        </w:rPr>
        <w:lastRenderedPageBreak/>
        <w:drawing>
          <wp:inline distT="0" distB="0" distL="0" distR="0" wp14:anchorId="354F9C83" wp14:editId="2E93B1F9">
            <wp:extent cx="5731510" cy="30956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95625"/>
                    </a:xfrm>
                    <a:prstGeom prst="rect">
                      <a:avLst/>
                    </a:prstGeom>
                  </pic:spPr>
                </pic:pic>
              </a:graphicData>
            </a:graphic>
          </wp:inline>
        </w:drawing>
      </w:r>
    </w:p>
    <w:p w14:paraId="701228D8" w14:textId="77777777" w:rsidR="00BE1A98" w:rsidRPr="00AF4198" w:rsidRDefault="00BE1A98" w:rsidP="00BE1A98">
      <w:pPr>
        <w:pStyle w:val="ListParagraph"/>
        <w:numPr>
          <w:ilvl w:val="0"/>
          <w:numId w:val="20"/>
        </w:numPr>
        <w:rPr>
          <w:rFonts w:ascii="Segoe UI Light" w:hAnsi="Segoe UI Light" w:cs="Segoe UI Light"/>
        </w:rPr>
      </w:pPr>
      <w:r w:rsidRPr="00AF4198">
        <w:rPr>
          <w:rFonts w:ascii="Segoe UI Light" w:hAnsi="Segoe UI Light" w:cs="Segoe UI Light"/>
        </w:rPr>
        <w:t xml:space="preserve">Once the request is rejected, Requestors will be able to view the status of their request from the My Request section of the Building Access App. Rejected requests are marked by </w:t>
      </w:r>
      <w:r w:rsidRPr="00AF4198">
        <w:rPr>
          <w:rFonts w:ascii="Segoe UI Light" w:hAnsi="Segoe UI Light" w:cs="Segoe UI Light"/>
          <w:noProof/>
        </w:rPr>
        <w:drawing>
          <wp:inline distT="0" distB="0" distL="0" distR="0" wp14:anchorId="03B5D60A" wp14:editId="71E102F0">
            <wp:extent cx="270662" cy="223296"/>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9108" cy="246764"/>
                    </a:xfrm>
                    <a:prstGeom prst="rect">
                      <a:avLst/>
                    </a:prstGeom>
                  </pic:spPr>
                </pic:pic>
              </a:graphicData>
            </a:graphic>
          </wp:inline>
        </w:drawing>
      </w:r>
      <w:r w:rsidRPr="00AF4198">
        <w:rPr>
          <w:rFonts w:ascii="Segoe UI Light" w:hAnsi="Segoe UI Light" w:cs="Segoe UI Light"/>
        </w:rPr>
        <w:t xml:space="preserve"> icon</w:t>
      </w:r>
    </w:p>
    <w:p w14:paraId="195B8E58" w14:textId="362CFC31" w:rsidR="00BE1A98" w:rsidRPr="00AF4198" w:rsidRDefault="00C736F2" w:rsidP="00C736F2">
      <w:pPr>
        <w:ind w:left="360"/>
        <w:rPr>
          <w:rFonts w:ascii="Segoe UI Light" w:hAnsi="Segoe UI Light" w:cs="Segoe UI Light"/>
        </w:rPr>
      </w:pPr>
      <w:r w:rsidRPr="00AF4198">
        <w:rPr>
          <w:rFonts w:ascii="Segoe UI Light" w:hAnsi="Segoe UI Light" w:cs="Segoe UI Light"/>
          <w:noProof/>
        </w:rPr>
        <w:drawing>
          <wp:inline distT="0" distB="0" distL="0" distR="0" wp14:anchorId="76D3B3D2" wp14:editId="17179529">
            <wp:extent cx="3218688" cy="3745389"/>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29309" cy="3757748"/>
                    </a:xfrm>
                    <a:prstGeom prst="rect">
                      <a:avLst/>
                    </a:prstGeom>
                  </pic:spPr>
                </pic:pic>
              </a:graphicData>
            </a:graphic>
          </wp:inline>
        </w:drawing>
      </w:r>
    </w:p>
    <w:p w14:paraId="503AF490" w14:textId="47975167" w:rsidR="00C736F2" w:rsidRPr="00AF4198" w:rsidRDefault="00C736F2" w:rsidP="00C736F2">
      <w:pPr>
        <w:pStyle w:val="ListParagraph"/>
        <w:numPr>
          <w:ilvl w:val="0"/>
          <w:numId w:val="20"/>
        </w:numPr>
        <w:rPr>
          <w:rFonts w:ascii="Segoe UI Light" w:hAnsi="Segoe UI Light" w:cs="Segoe UI Light"/>
        </w:rPr>
      </w:pPr>
      <w:r w:rsidRPr="00AF4198">
        <w:rPr>
          <w:rFonts w:ascii="Segoe UI Light" w:hAnsi="Segoe UI Light" w:cs="Segoe UI Light"/>
        </w:rPr>
        <w:t>On selecting the requests, requestors will be able to view the rejection reason given by the manager.</w:t>
      </w:r>
    </w:p>
    <w:p w14:paraId="104A0C7B" w14:textId="52D48672" w:rsidR="00C736F2" w:rsidRPr="00AF4198" w:rsidRDefault="006962E6" w:rsidP="00C736F2">
      <w:pPr>
        <w:rPr>
          <w:rFonts w:ascii="Segoe UI Light" w:hAnsi="Segoe UI Light" w:cs="Segoe UI Light"/>
        </w:rPr>
      </w:pPr>
      <w:r w:rsidRPr="00AF4198">
        <w:rPr>
          <w:rFonts w:ascii="Segoe UI Light" w:hAnsi="Segoe UI Light" w:cs="Segoe UI Light"/>
          <w:noProof/>
        </w:rPr>
        <w:lastRenderedPageBreak/>
        <w:drawing>
          <wp:inline distT="0" distB="0" distL="0" distR="0" wp14:anchorId="3E3697A2" wp14:editId="4349D499">
            <wp:extent cx="4155034" cy="4983647"/>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65323" cy="4995987"/>
                    </a:xfrm>
                    <a:prstGeom prst="rect">
                      <a:avLst/>
                    </a:prstGeom>
                  </pic:spPr>
                </pic:pic>
              </a:graphicData>
            </a:graphic>
          </wp:inline>
        </w:drawing>
      </w:r>
    </w:p>
    <w:p w14:paraId="5A698B0D" w14:textId="77777777" w:rsidR="003E6AA1" w:rsidRPr="00AF4198" w:rsidRDefault="003E6AA1" w:rsidP="003E6AA1">
      <w:pPr>
        <w:rPr>
          <w:rFonts w:ascii="Segoe UI Light" w:hAnsi="Segoe UI Light" w:cs="Segoe UI Light"/>
        </w:rPr>
      </w:pPr>
    </w:p>
    <w:p w14:paraId="48D8EB5E" w14:textId="48AB9D29" w:rsidR="00A03309" w:rsidRPr="00AF4198" w:rsidRDefault="00E71009" w:rsidP="00E71009">
      <w:pPr>
        <w:pStyle w:val="Heading2"/>
        <w:rPr>
          <w:rFonts w:ascii="Segoe UI Light" w:hAnsi="Segoe UI Light" w:cs="Segoe UI Light"/>
        </w:rPr>
      </w:pPr>
      <w:r w:rsidRPr="00AF4198">
        <w:rPr>
          <w:rFonts w:ascii="Segoe UI Light" w:hAnsi="Segoe UI Light" w:cs="Segoe UI Light"/>
        </w:rPr>
        <w:t xml:space="preserve">Approval </w:t>
      </w:r>
      <w:r w:rsidR="00C8477E" w:rsidRPr="00AF4198">
        <w:rPr>
          <w:rFonts w:ascii="Segoe UI Light" w:hAnsi="Segoe UI Light" w:cs="Segoe UI Light"/>
        </w:rPr>
        <w:t>by admin team.</w:t>
      </w:r>
    </w:p>
    <w:p w14:paraId="27C3A4F6" w14:textId="119292DF" w:rsidR="00C8477E" w:rsidRPr="00AF4198" w:rsidRDefault="00C8477E" w:rsidP="00C8477E">
      <w:pPr>
        <w:rPr>
          <w:rFonts w:ascii="Segoe UI Light" w:hAnsi="Segoe UI Light" w:cs="Segoe UI Light"/>
        </w:rPr>
      </w:pPr>
      <w:r w:rsidRPr="00AF4198">
        <w:rPr>
          <w:rFonts w:ascii="Segoe UI Light" w:hAnsi="Segoe UI Light" w:cs="Segoe UI Light"/>
        </w:rPr>
        <w:t>If a requestor does not have a manager assigned in Active Directory</w:t>
      </w:r>
      <w:r w:rsidR="00D81FD8" w:rsidRPr="00AF4198">
        <w:rPr>
          <w:rFonts w:ascii="Segoe UI Light" w:hAnsi="Segoe UI Light" w:cs="Segoe UI Light"/>
        </w:rPr>
        <w:t xml:space="preserve">, an approval task is assigned to </w:t>
      </w:r>
      <w:r w:rsidR="00AD25E7" w:rsidRPr="00AF4198">
        <w:rPr>
          <w:rFonts w:ascii="Segoe UI Light" w:hAnsi="Segoe UI Light" w:cs="Segoe UI Light"/>
        </w:rPr>
        <w:t>the admin team</w:t>
      </w:r>
      <w:r w:rsidR="00D72538" w:rsidRPr="00AF4198">
        <w:rPr>
          <w:rFonts w:ascii="Segoe UI Light" w:hAnsi="Segoe UI Light" w:cs="Segoe UI Light"/>
        </w:rPr>
        <w:t xml:space="preserve"> as defined </w:t>
      </w:r>
      <w:r w:rsidR="00026EF0" w:rsidRPr="00AF4198">
        <w:rPr>
          <w:rFonts w:ascii="Segoe UI Light" w:hAnsi="Segoe UI Light" w:cs="Segoe UI Light"/>
        </w:rPr>
        <w:t>in the settings area of</w:t>
      </w:r>
      <w:r w:rsidR="00D72538" w:rsidRPr="00AF4198">
        <w:rPr>
          <w:rFonts w:ascii="Segoe UI Light" w:hAnsi="Segoe UI Light" w:cs="Segoe UI Light"/>
        </w:rPr>
        <w:t xml:space="preserve"> the Building Admin app.</w:t>
      </w:r>
      <w:r w:rsidR="00026EF0" w:rsidRPr="00AF4198">
        <w:rPr>
          <w:rFonts w:ascii="Segoe UI Light" w:hAnsi="Segoe UI Light" w:cs="Segoe UI Light"/>
        </w:rPr>
        <w:t xml:space="preserve"> </w:t>
      </w:r>
      <w:r w:rsidR="00423B3D" w:rsidRPr="00AF4198">
        <w:rPr>
          <w:rFonts w:ascii="Segoe UI Light" w:hAnsi="Segoe UI Light" w:cs="Segoe UI Light"/>
        </w:rPr>
        <w:t>In this case,</w:t>
      </w:r>
    </w:p>
    <w:p w14:paraId="32B78FF6" w14:textId="72AE1AE1" w:rsidR="006F6DD1" w:rsidRPr="00AF4198" w:rsidRDefault="007177B7" w:rsidP="006F6DD1">
      <w:pPr>
        <w:pStyle w:val="ListParagraph"/>
        <w:numPr>
          <w:ilvl w:val="0"/>
          <w:numId w:val="22"/>
        </w:numPr>
        <w:rPr>
          <w:rFonts w:ascii="Segoe UI Light" w:hAnsi="Segoe UI Light" w:cs="Segoe UI Light"/>
        </w:rPr>
      </w:pPr>
      <w:r w:rsidRPr="00AF4198">
        <w:rPr>
          <w:rFonts w:ascii="Segoe UI Light" w:hAnsi="Segoe UI Light" w:cs="Segoe UI Light"/>
        </w:rPr>
        <w:t xml:space="preserve">Admin Team will receive </w:t>
      </w:r>
      <w:r w:rsidR="00881296" w:rsidRPr="00AF4198">
        <w:rPr>
          <w:rFonts w:ascii="Segoe UI Light" w:hAnsi="Segoe UI Light" w:cs="Segoe UI Light"/>
        </w:rPr>
        <w:t>the approval adaptive card within the Microsoft Teams’ channel as defined in the settings area of the admin app.</w:t>
      </w:r>
    </w:p>
    <w:p w14:paraId="2EA9DD11" w14:textId="2CD45985" w:rsidR="00881296" w:rsidRPr="00AF4198" w:rsidRDefault="00437497" w:rsidP="00437497">
      <w:pPr>
        <w:ind w:left="360"/>
        <w:rPr>
          <w:rFonts w:ascii="Segoe UI Light" w:hAnsi="Segoe UI Light" w:cs="Segoe UI Light"/>
        </w:rPr>
      </w:pPr>
      <w:r w:rsidRPr="00AF4198">
        <w:rPr>
          <w:rFonts w:ascii="Segoe UI Light" w:hAnsi="Segoe UI Light" w:cs="Segoe UI Light"/>
          <w:noProof/>
        </w:rPr>
        <w:lastRenderedPageBreak/>
        <w:drawing>
          <wp:inline distT="0" distB="0" distL="0" distR="0" wp14:anchorId="697B0CF8" wp14:editId="2CCF3FCA">
            <wp:extent cx="5731510" cy="299656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996565"/>
                    </a:xfrm>
                    <a:prstGeom prst="rect">
                      <a:avLst/>
                    </a:prstGeom>
                  </pic:spPr>
                </pic:pic>
              </a:graphicData>
            </a:graphic>
          </wp:inline>
        </w:drawing>
      </w:r>
    </w:p>
    <w:p w14:paraId="1197F641" w14:textId="0EB24BB1" w:rsidR="00437497" w:rsidRPr="00AF4198" w:rsidRDefault="00437497" w:rsidP="00437497">
      <w:pPr>
        <w:pStyle w:val="ListParagraph"/>
        <w:numPr>
          <w:ilvl w:val="0"/>
          <w:numId w:val="22"/>
        </w:numPr>
        <w:rPr>
          <w:rFonts w:ascii="Segoe UI Light" w:hAnsi="Segoe UI Light" w:cs="Segoe UI Light"/>
        </w:rPr>
      </w:pPr>
      <w:r w:rsidRPr="00AF4198">
        <w:rPr>
          <w:rFonts w:ascii="Segoe UI Light" w:hAnsi="Segoe UI Light" w:cs="Segoe UI Light"/>
        </w:rPr>
        <w:t xml:space="preserve">Click on </w:t>
      </w:r>
      <w:r w:rsidR="00FF2C7A" w:rsidRPr="00AF4198">
        <w:rPr>
          <w:rFonts w:ascii="Segoe UI Light" w:hAnsi="Segoe UI Light" w:cs="Segoe UI Light"/>
        </w:rPr>
        <w:t>Chat to chat to the requestor.</w:t>
      </w:r>
    </w:p>
    <w:p w14:paraId="32D6AA00" w14:textId="1F200DB6" w:rsidR="00FF2C7A" w:rsidRPr="00AF4198" w:rsidRDefault="00FF2C7A" w:rsidP="00FF2C7A">
      <w:pPr>
        <w:pStyle w:val="ListParagraph"/>
        <w:numPr>
          <w:ilvl w:val="0"/>
          <w:numId w:val="22"/>
        </w:numPr>
        <w:rPr>
          <w:rFonts w:ascii="Segoe UI Light" w:hAnsi="Segoe UI Light" w:cs="Segoe UI Light"/>
        </w:rPr>
      </w:pPr>
      <w:r w:rsidRPr="00AF4198">
        <w:rPr>
          <w:rFonts w:ascii="Segoe UI Light" w:hAnsi="Segoe UI Light" w:cs="Segoe UI Light"/>
        </w:rPr>
        <w:t>Click approve, this marks the request as approved and sends a notification to requestor suggesting that their request has been approved.</w:t>
      </w:r>
    </w:p>
    <w:p w14:paraId="70449505" w14:textId="77777777" w:rsidR="00FF2C7A" w:rsidRPr="00AF4198" w:rsidRDefault="00FF2C7A" w:rsidP="00FF2C7A">
      <w:pPr>
        <w:ind w:left="360"/>
        <w:rPr>
          <w:rFonts w:ascii="Segoe UI Light" w:hAnsi="Segoe UI Light" w:cs="Segoe UI Light"/>
        </w:rPr>
      </w:pPr>
      <w:r w:rsidRPr="00AF4198">
        <w:rPr>
          <w:rFonts w:ascii="Segoe UI Light" w:hAnsi="Segoe UI Light" w:cs="Segoe UI Light"/>
          <w:noProof/>
        </w:rPr>
        <w:drawing>
          <wp:inline distT="0" distB="0" distL="0" distR="0" wp14:anchorId="721B596C" wp14:editId="1E4283D7">
            <wp:extent cx="5731510" cy="13887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388745"/>
                    </a:xfrm>
                    <a:prstGeom prst="rect">
                      <a:avLst/>
                    </a:prstGeom>
                  </pic:spPr>
                </pic:pic>
              </a:graphicData>
            </a:graphic>
          </wp:inline>
        </w:drawing>
      </w:r>
    </w:p>
    <w:p w14:paraId="1215C48D" w14:textId="42E38D40" w:rsidR="00FF2C7A" w:rsidRPr="00AF4198" w:rsidRDefault="00821E42" w:rsidP="00FF2C7A">
      <w:pPr>
        <w:pStyle w:val="ListParagraph"/>
        <w:numPr>
          <w:ilvl w:val="0"/>
          <w:numId w:val="22"/>
        </w:numPr>
        <w:rPr>
          <w:rFonts w:ascii="Segoe UI Light" w:hAnsi="Segoe UI Light" w:cs="Segoe UI Light"/>
        </w:rPr>
      </w:pPr>
      <w:r w:rsidRPr="00AF4198">
        <w:rPr>
          <w:rFonts w:ascii="Segoe UI Light" w:hAnsi="Segoe UI Light" w:cs="Segoe UI Light"/>
        </w:rPr>
        <w:t>Click Reject, this marks the request as rejected</w:t>
      </w:r>
      <w:r w:rsidR="00FF2C7A" w:rsidRPr="00AF4198">
        <w:rPr>
          <w:rFonts w:ascii="Segoe UI Light" w:hAnsi="Segoe UI Light" w:cs="Segoe UI Light"/>
        </w:rPr>
        <w:t>; in this case they are required to give a reason for rejection.</w:t>
      </w:r>
    </w:p>
    <w:p w14:paraId="6821FFB4" w14:textId="77777777" w:rsidR="00FF2C7A" w:rsidRPr="00AF4198" w:rsidRDefault="00FF2C7A" w:rsidP="00FF2C7A">
      <w:pPr>
        <w:ind w:left="360"/>
        <w:rPr>
          <w:rFonts w:ascii="Segoe UI Light" w:hAnsi="Segoe UI Light" w:cs="Segoe UI Light"/>
        </w:rPr>
      </w:pPr>
      <w:r w:rsidRPr="00AF4198">
        <w:rPr>
          <w:rFonts w:ascii="Segoe UI Light" w:hAnsi="Segoe UI Light" w:cs="Segoe UI Light"/>
          <w:noProof/>
        </w:rPr>
        <w:drawing>
          <wp:inline distT="0" distB="0" distL="0" distR="0" wp14:anchorId="78C88F77" wp14:editId="4134C98F">
            <wp:extent cx="2655418" cy="250155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4705" cy="2519721"/>
                    </a:xfrm>
                    <a:prstGeom prst="rect">
                      <a:avLst/>
                    </a:prstGeom>
                  </pic:spPr>
                </pic:pic>
              </a:graphicData>
            </a:graphic>
          </wp:inline>
        </w:drawing>
      </w:r>
    </w:p>
    <w:p w14:paraId="7B5B9C37" w14:textId="77777777" w:rsidR="00FF2C7A" w:rsidRPr="00AF4198" w:rsidRDefault="00FF2C7A" w:rsidP="00FF2C7A">
      <w:pPr>
        <w:pStyle w:val="ListParagraph"/>
        <w:numPr>
          <w:ilvl w:val="0"/>
          <w:numId w:val="22"/>
        </w:numPr>
        <w:rPr>
          <w:rFonts w:ascii="Segoe UI Light" w:hAnsi="Segoe UI Light" w:cs="Segoe UI Light"/>
        </w:rPr>
      </w:pPr>
      <w:r w:rsidRPr="00AF4198">
        <w:rPr>
          <w:rFonts w:ascii="Segoe UI Light" w:hAnsi="Segoe UI Light" w:cs="Segoe UI Light"/>
        </w:rPr>
        <w:t>Clicking send marks the request as rejected and sends a notification to requestor with the rejection reason suggesting that their request has been rejected.</w:t>
      </w:r>
    </w:p>
    <w:p w14:paraId="0484E58B" w14:textId="77777777" w:rsidR="00FF2C7A" w:rsidRPr="00AF4198" w:rsidRDefault="00FF2C7A" w:rsidP="00FF2C7A">
      <w:pPr>
        <w:ind w:left="360"/>
        <w:rPr>
          <w:rFonts w:ascii="Segoe UI Light" w:hAnsi="Segoe UI Light" w:cs="Segoe UI Light"/>
        </w:rPr>
      </w:pPr>
      <w:r w:rsidRPr="00AF4198">
        <w:rPr>
          <w:rFonts w:ascii="Segoe UI Light" w:hAnsi="Segoe UI Light" w:cs="Segoe UI Light"/>
          <w:noProof/>
        </w:rPr>
        <w:lastRenderedPageBreak/>
        <w:drawing>
          <wp:inline distT="0" distB="0" distL="0" distR="0" wp14:anchorId="21253A35" wp14:editId="2C36D321">
            <wp:extent cx="5731510" cy="21336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133600"/>
                    </a:xfrm>
                    <a:prstGeom prst="rect">
                      <a:avLst/>
                    </a:prstGeom>
                  </pic:spPr>
                </pic:pic>
              </a:graphicData>
            </a:graphic>
          </wp:inline>
        </w:drawing>
      </w:r>
    </w:p>
    <w:p w14:paraId="7966A6D6" w14:textId="77777777" w:rsidR="00FF2C7A" w:rsidRPr="00AF4198" w:rsidRDefault="00FF2C7A" w:rsidP="00FF2C7A">
      <w:pPr>
        <w:pStyle w:val="ListParagraph"/>
        <w:numPr>
          <w:ilvl w:val="0"/>
          <w:numId w:val="22"/>
        </w:numPr>
        <w:rPr>
          <w:rFonts w:ascii="Segoe UI Light" w:hAnsi="Segoe UI Light" w:cs="Segoe UI Light"/>
        </w:rPr>
      </w:pPr>
      <w:r w:rsidRPr="00AF4198">
        <w:rPr>
          <w:rFonts w:ascii="Segoe UI Light" w:hAnsi="Segoe UI Light" w:cs="Segoe UI Light"/>
        </w:rPr>
        <w:t xml:space="preserve">Requestors can also view the status of their request in the My Request section of the building access app. Where approved requests are marked by </w:t>
      </w:r>
      <w:r w:rsidRPr="00AF4198">
        <w:rPr>
          <w:rFonts w:ascii="Segoe UI Light" w:hAnsi="Segoe UI Light" w:cs="Segoe UI Light"/>
          <w:noProof/>
        </w:rPr>
        <w:drawing>
          <wp:inline distT="0" distB="0" distL="0" distR="0" wp14:anchorId="4E4E6497" wp14:editId="3075D943">
            <wp:extent cx="257293" cy="219456"/>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025" cy="224345"/>
                    </a:xfrm>
                    <a:prstGeom prst="rect">
                      <a:avLst/>
                    </a:prstGeom>
                  </pic:spPr>
                </pic:pic>
              </a:graphicData>
            </a:graphic>
          </wp:inline>
        </w:drawing>
      </w:r>
      <w:r w:rsidRPr="00AF4198">
        <w:rPr>
          <w:rFonts w:ascii="Segoe UI Light" w:hAnsi="Segoe UI Light" w:cs="Segoe UI Light"/>
        </w:rPr>
        <w:t xml:space="preserve"> icon and rejected requests are marked by </w:t>
      </w:r>
      <w:r w:rsidRPr="00AF4198">
        <w:rPr>
          <w:rFonts w:ascii="Segoe UI Light" w:hAnsi="Segoe UI Light" w:cs="Segoe UI Light"/>
          <w:noProof/>
        </w:rPr>
        <w:drawing>
          <wp:inline distT="0" distB="0" distL="0" distR="0" wp14:anchorId="341CA21A" wp14:editId="49839337">
            <wp:extent cx="270662" cy="223296"/>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9108" cy="246764"/>
                    </a:xfrm>
                    <a:prstGeom prst="rect">
                      <a:avLst/>
                    </a:prstGeom>
                  </pic:spPr>
                </pic:pic>
              </a:graphicData>
            </a:graphic>
          </wp:inline>
        </w:drawing>
      </w:r>
      <w:r w:rsidRPr="00AF4198">
        <w:rPr>
          <w:rFonts w:ascii="Segoe UI Light" w:hAnsi="Segoe UI Light" w:cs="Segoe UI Light"/>
        </w:rPr>
        <w:t xml:space="preserve"> icon.</w:t>
      </w:r>
    </w:p>
    <w:p w14:paraId="6E69B75D" w14:textId="77777777" w:rsidR="00FF2C7A" w:rsidRPr="00AF4198" w:rsidRDefault="00FF2C7A" w:rsidP="00B6361C">
      <w:pPr>
        <w:ind w:left="360"/>
        <w:rPr>
          <w:rFonts w:ascii="Segoe UI Light" w:hAnsi="Segoe UI Light" w:cs="Segoe UI Light"/>
        </w:rPr>
      </w:pPr>
    </w:p>
    <w:p w14:paraId="1ED7B0D6" w14:textId="36BA9863" w:rsidR="003809BB" w:rsidRPr="00AF4198" w:rsidRDefault="00297FD6" w:rsidP="003809BB">
      <w:pPr>
        <w:pStyle w:val="Heading1"/>
        <w:rPr>
          <w:rFonts w:ascii="Segoe UI Light" w:hAnsi="Segoe UI Light" w:cs="Segoe UI Light"/>
        </w:rPr>
      </w:pPr>
      <w:r w:rsidRPr="00AF4198">
        <w:rPr>
          <w:rFonts w:ascii="Segoe UI Light" w:hAnsi="Segoe UI Light" w:cs="Segoe UI Light"/>
        </w:rPr>
        <w:t>Managing Entry and Exit for Unmonitored Building</w:t>
      </w:r>
    </w:p>
    <w:p w14:paraId="31808BEF" w14:textId="038BF860" w:rsidR="00297FD6" w:rsidRPr="00AF4198" w:rsidRDefault="005E45F9" w:rsidP="00297FD6">
      <w:pPr>
        <w:rPr>
          <w:rFonts w:ascii="Segoe UI Light" w:hAnsi="Segoe UI Light" w:cs="Segoe UI Light"/>
        </w:rPr>
      </w:pPr>
      <w:r w:rsidRPr="00AF4198">
        <w:rPr>
          <w:rFonts w:ascii="Segoe UI Light" w:hAnsi="Segoe UI Light" w:cs="Segoe UI Light"/>
        </w:rPr>
        <w:t xml:space="preserve">Entry to the unmonitored buildings is not managed by </w:t>
      </w:r>
      <w:r w:rsidR="00BF7F30" w:rsidRPr="00AF4198">
        <w:rPr>
          <w:rFonts w:ascii="Segoe UI Light" w:hAnsi="Segoe UI Light" w:cs="Segoe UI Light"/>
        </w:rPr>
        <w:t xml:space="preserve">security personnel. </w:t>
      </w:r>
      <w:r w:rsidR="00D935DA" w:rsidRPr="00AF4198">
        <w:rPr>
          <w:rFonts w:ascii="Segoe UI Light" w:hAnsi="Segoe UI Light" w:cs="Segoe UI Light"/>
        </w:rPr>
        <w:t xml:space="preserve">Marking entry and exit is the responsibility of the requestor. </w:t>
      </w:r>
      <w:r w:rsidR="00174044" w:rsidRPr="00AF4198">
        <w:rPr>
          <w:rFonts w:ascii="Segoe UI Light" w:hAnsi="Segoe UI Light" w:cs="Segoe UI Light"/>
        </w:rPr>
        <w:t xml:space="preserve">It is only possible to check in to your request where </w:t>
      </w:r>
      <w:r w:rsidR="006024A4" w:rsidRPr="00AF4198">
        <w:rPr>
          <w:rFonts w:ascii="Segoe UI Light" w:hAnsi="Segoe UI Light" w:cs="Segoe UI Light"/>
        </w:rPr>
        <w:t xml:space="preserve">the </w:t>
      </w:r>
      <w:r w:rsidR="00174044" w:rsidRPr="00AF4198">
        <w:rPr>
          <w:rFonts w:ascii="Segoe UI Light" w:hAnsi="Segoe UI Light" w:cs="Segoe UI Light"/>
        </w:rPr>
        <w:t>request date is toda</w:t>
      </w:r>
      <w:r w:rsidR="006B2969" w:rsidRPr="00AF4198">
        <w:rPr>
          <w:rFonts w:ascii="Segoe UI Light" w:hAnsi="Segoe UI Light" w:cs="Segoe UI Light"/>
        </w:rPr>
        <w:t>y’s date.</w:t>
      </w:r>
    </w:p>
    <w:p w14:paraId="2F522A38" w14:textId="2FBB847B" w:rsidR="00517FCE" w:rsidRPr="00AF4198" w:rsidRDefault="00517FCE" w:rsidP="00517FCE">
      <w:pPr>
        <w:pStyle w:val="Heading2"/>
        <w:rPr>
          <w:rFonts w:ascii="Segoe UI Light" w:hAnsi="Segoe UI Light" w:cs="Segoe UI Light"/>
        </w:rPr>
      </w:pPr>
      <w:r w:rsidRPr="00AF4198">
        <w:rPr>
          <w:rFonts w:ascii="Segoe UI Light" w:hAnsi="Segoe UI Light" w:cs="Segoe UI Light"/>
        </w:rPr>
        <w:t>Check-In</w:t>
      </w:r>
      <w:r w:rsidR="00AE6EF7" w:rsidRPr="00AF4198">
        <w:rPr>
          <w:rFonts w:ascii="Segoe UI Light" w:hAnsi="Segoe UI Light" w:cs="Segoe UI Light"/>
        </w:rPr>
        <w:t xml:space="preserve"> and Check-Out</w:t>
      </w:r>
    </w:p>
    <w:p w14:paraId="7961EDAE" w14:textId="2FB04414" w:rsidR="001E5AEA" w:rsidRPr="00AF4198" w:rsidRDefault="001E5AEA" w:rsidP="00FD55E7">
      <w:pPr>
        <w:rPr>
          <w:rFonts w:ascii="Segoe UI Light" w:hAnsi="Segoe UI Light" w:cs="Segoe UI Light"/>
        </w:rPr>
      </w:pPr>
      <w:r w:rsidRPr="00AF4198">
        <w:rPr>
          <w:rFonts w:ascii="Segoe UI Light" w:hAnsi="Segoe UI Light" w:cs="Segoe UI Light"/>
        </w:rPr>
        <w:t xml:space="preserve">To check in to a </w:t>
      </w:r>
      <w:r w:rsidR="00087728" w:rsidRPr="00AF4198">
        <w:rPr>
          <w:rFonts w:ascii="Segoe UI Light" w:hAnsi="Segoe UI Light" w:cs="Segoe UI Light"/>
        </w:rPr>
        <w:t>building.</w:t>
      </w:r>
    </w:p>
    <w:p w14:paraId="1EB59506" w14:textId="18307CC6" w:rsidR="001E5AEA" w:rsidRPr="00AF4198" w:rsidRDefault="001E5AEA" w:rsidP="001E5AEA">
      <w:pPr>
        <w:pStyle w:val="ListParagraph"/>
        <w:numPr>
          <w:ilvl w:val="0"/>
          <w:numId w:val="23"/>
        </w:numPr>
        <w:rPr>
          <w:rFonts w:ascii="Segoe UI Light" w:hAnsi="Segoe UI Light" w:cs="Segoe UI Light"/>
        </w:rPr>
      </w:pPr>
      <w:r w:rsidRPr="00AF4198">
        <w:rPr>
          <w:rFonts w:ascii="Segoe UI Light" w:hAnsi="Segoe UI Light" w:cs="Segoe UI Light"/>
        </w:rPr>
        <w:t>Navigate to Building Access App</w:t>
      </w:r>
      <w:r w:rsidR="00087728" w:rsidRPr="00AF4198">
        <w:rPr>
          <w:rFonts w:ascii="Segoe UI Light" w:hAnsi="Segoe UI Light" w:cs="Segoe UI Light"/>
        </w:rPr>
        <w:t>.</w:t>
      </w:r>
    </w:p>
    <w:p w14:paraId="1408560F" w14:textId="3F3564DA" w:rsidR="00087728" w:rsidRPr="00AF4198" w:rsidRDefault="00087728" w:rsidP="001E5AEA">
      <w:pPr>
        <w:pStyle w:val="ListParagraph"/>
        <w:numPr>
          <w:ilvl w:val="0"/>
          <w:numId w:val="23"/>
        </w:numPr>
        <w:rPr>
          <w:rFonts w:ascii="Segoe UI Light" w:hAnsi="Segoe UI Light" w:cs="Segoe UI Light"/>
        </w:rPr>
      </w:pPr>
      <w:bookmarkStart w:id="14" w:name="_Hlk43722333"/>
      <w:r w:rsidRPr="00AF4198">
        <w:rPr>
          <w:rFonts w:ascii="Segoe UI Light" w:hAnsi="Segoe UI Light" w:cs="Segoe UI Light"/>
        </w:rPr>
        <w:t xml:space="preserve">Click on </w:t>
      </w:r>
      <w:r w:rsidR="005A4C80" w:rsidRPr="00AF4198">
        <w:rPr>
          <w:rFonts w:ascii="Segoe UI Light" w:hAnsi="Segoe UI Light" w:cs="Segoe UI Light"/>
        </w:rPr>
        <w:t xml:space="preserve">Go </w:t>
      </w:r>
      <w:r w:rsidR="006B2969" w:rsidRPr="00AF4198">
        <w:rPr>
          <w:rFonts w:ascii="Segoe UI Light" w:hAnsi="Segoe UI Light" w:cs="Segoe UI Light"/>
        </w:rPr>
        <w:t>to</w:t>
      </w:r>
      <w:r w:rsidR="005A4C80" w:rsidRPr="00AF4198">
        <w:rPr>
          <w:rFonts w:ascii="Segoe UI Light" w:hAnsi="Segoe UI Light" w:cs="Segoe UI Light"/>
        </w:rPr>
        <w:t xml:space="preserve"> Request button</w:t>
      </w:r>
      <w:r w:rsidR="00C475DE" w:rsidRPr="00AF4198">
        <w:rPr>
          <w:rFonts w:ascii="Segoe UI Light" w:hAnsi="Segoe UI Light" w:cs="Segoe UI Light"/>
        </w:rPr>
        <w:t xml:space="preserve">. This will take </w:t>
      </w:r>
      <w:r w:rsidR="00B7124B" w:rsidRPr="00AF4198">
        <w:rPr>
          <w:rFonts w:ascii="Segoe UI Light" w:hAnsi="Segoe UI Light" w:cs="Segoe UI Light"/>
        </w:rPr>
        <w:t xml:space="preserve">you </w:t>
      </w:r>
      <w:r w:rsidR="00981C7B" w:rsidRPr="00AF4198">
        <w:rPr>
          <w:rFonts w:ascii="Segoe UI Light" w:hAnsi="Segoe UI Light" w:cs="Segoe UI Light"/>
        </w:rPr>
        <w:t xml:space="preserve">to </w:t>
      </w:r>
      <w:r w:rsidR="00C475DE" w:rsidRPr="00AF4198">
        <w:rPr>
          <w:rFonts w:ascii="Segoe UI Light" w:hAnsi="Segoe UI Light" w:cs="Segoe UI Light"/>
        </w:rPr>
        <w:t>you</w:t>
      </w:r>
      <w:r w:rsidR="00B7124B" w:rsidRPr="00AF4198">
        <w:rPr>
          <w:rFonts w:ascii="Segoe UI Light" w:hAnsi="Segoe UI Light" w:cs="Segoe UI Light"/>
        </w:rPr>
        <w:t xml:space="preserve">r request </w:t>
      </w:r>
      <w:r w:rsidR="007065FC" w:rsidRPr="00AF4198">
        <w:rPr>
          <w:rFonts w:ascii="Segoe UI Light" w:hAnsi="Segoe UI Light" w:cs="Segoe UI Light"/>
        </w:rPr>
        <w:t>for access to the unmonitored building</w:t>
      </w:r>
      <w:r w:rsidR="00174044" w:rsidRPr="00AF4198">
        <w:rPr>
          <w:rFonts w:ascii="Segoe UI Light" w:hAnsi="Segoe UI Light" w:cs="Segoe UI Light"/>
        </w:rPr>
        <w:t>.</w:t>
      </w:r>
    </w:p>
    <w:bookmarkEnd w:id="14"/>
    <w:p w14:paraId="355B142D" w14:textId="1DA9A16A" w:rsidR="00AF2C14" w:rsidRPr="00AF4198" w:rsidRDefault="00AF2C14" w:rsidP="001E5AEA">
      <w:pPr>
        <w:pStyle w:val="ListParagraph"/>
        <w:numPr>
          <w:ilvl w:val="0"/>
          <w:numId w:val="23"/>
        </w:numPr>
        <w:rPr>
          <w:rFonts w:ascii="Segoe UI Light" w:hAnsi="Segoe UI Light" w:cs="Segoe UI Light"/>
        </w:rPr>
      </w:pPr>
      <w:r w:rsidRPr="00AF4198">
        <w:rPr>
          <w:rFonts w:ascii="Segoe UI Light" w:hAnsi="Segoe UI Light" w:cs="Segoe UI Light"/>
        </w:rPr>
        <w:t xml:space="preserve">If your request has been approved. You will see options to Check </w:t>
      </w:r>
      <w:proofErr w:type="gramStart"/>
      <w:r w:rsidRPr="00AF4198">
        <w:rPr>
          <w:rFonts w:ascii="Segoe UI Light" w:hAnsi="Segoe UI Light" w:cs="Segoe UI Light"/>
        </w:rPr>
        <w:t>In</w:t>
      </w:r>
      <w:proofErr w:type="gramEnd"/>
      <w:r w:rsidRPr="00AF4198">
        <w:rPr>
          <w:rFonts w:ascii="Segoe UI Light" w:hAnsi="Segoe UI Light" w:cs="Segoe UI Light"/>
        </w:rPr>
        <w:t xml:space="preserve"> and Check Out</w:t>
      </w:r>
      <w:r w:rsidR="008C13D6" w:rsidRPr="00AF4198">
        <w:rPr>
          <w:rFonts w:ascii="Segoe UI Light" w:hAnsi="Segoe UI Light" w:cs="Segoe UI Light"/>
        </w:rPr>
        <w:t>.</w:t>
      </w:r>
    </w:p>
    <w:p w14:paraId="5B0F1911" w14:textId="2DC45763" w:rsidR="008C13D6" w:rsidRPr="00AF4198" w:rsidRDefault="00C37823" w:rsidP="00C37823">
      <w:pPr>
        <w:ind w:left="360"/>
        <w:rPr>
          <w:rFonts w:ascii="Segoe UI Light" w:hAnsi="Segoe UI Light" w:cs="Segoe UI Light"/>
        </w:rPr>
      </w:pPr>
      <w:r w:rsidRPr="00AF4198">
        <w:rPr>
          <w:rFonts w:ascii="Segoe UI Light" w:hAnsi="Segoe UI Light" w:cs="Segoe UI Light"/>
          <w:noProof/>
        </w:rPr>
        <w:lastRenderedPageBreak/>
        <w:drawing>
          <wp:inline distT="0" distB="0" distL="0" distR="0" wp14:anchorId="60593FA3" wp14:editId="0344DF6D">
            <wp:extent cx="5731510" cy="29667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6720"/>
                    </a:xfrm>
                    <a:prstGeom prst="rect">
                      <a:avLst/>
                    </a:prstGeom>
                  </pic:spPr>
                </pic:pic>
              </a:graphicData>
            </a:graphic>
          </wp:inline>
        </w:drawing>
      </w:r>
    </w:p>
    <w:p w14:paraId="552541FA" w14:textId="123242B1" w:rsidR="00392B2E" w:rsidRPr="00AF4198" w:rsidRDefault="00862938" w:rsidP="00392B2E">
      <w:pPr>
        <w:pStyle w:val="ListParagraph"/>
        <w:numPr>
          <w:ilvl w:val="0"/>
          <w:numId w:val="23"/>
        </w:numPr>
        <w:rPr>
          <w:rFonts w:ascii="Segoe UI Light" w:hAnsi="Segoe UI Light" w:cs="Segoe UI Light"/>
        </w:rPr>
      </w:pPr>
      <w:r w:rsidRPr="00AF4198">
        <w:rPr>
          <w:rFonts w:ascii="Segoe UI Light" w:hAnsi="Segoe UI Light" w:cs="Segoe UI Light"/>
        </w:rPr>
        <w:t>Please note, that you could withdraw request at this stage.</w:t>
      </w:r>
    </w:p>
    <w:p w14:paraId="6F85AEA4" w14:textId="62CA883C" w:rsidR="00862938" w:rsidRPr="00AF4198" w:rsidRDefault="00862938" w:rsidP="00392B2E">
      <w:pPr>
        <w:pStyle w:val="ListParagraph"/>
        <w:numPr>
          <w:ilvl w:val="0"/>
          <w:numId w:val="23"/>
        </w:numPr>
        <w:rPr>
          <w:rFonts w:ascii="Segoe UI Light" w:hAnsi="Segoe UI Light" w:cs="Segoe UI Light"/>
        </w:rPr>
      </w:pPr>
      <w:bookmarkStart w:id="15" w:name="_Hlk43723509"/>
      <w:r w:rsidRPr="00AF4198">
        <w:rPr>
          <w:rFonts w:ascii="Segoe UI Light" w:hAnsi="Segoe UI Light" w:cs="Segoe UI Light"/>
        </w:rPr>
        <w:t>Click on Check</w:t>
      </w:r>
      <w:r w:rsidR="00CC43D9" w:rsidRPr="00AF4198">
        <w:rPr>
          <w:rFonts w:ascii="Segoe UI Light" w:hAnsi="Segoe UI Light" w:cs="Segoe UI Light"/>
        </w:rPr>
        <w:t>-In. This updates the Check-In time</w:t>
      </w:r>
      <w:r w:rsidR="002C0ACF" w:rsidRPr="00AF4198">
        <w:rPr>
          <w:rFonts w:ascii="Segoe UI Light" w:hAnsi="Segoe UI Light" w:cs="Segoe UI Light"/>
        </w:rPr>
        <w:t xml:space="preserve">, </w:t>
      </w:r>
      <w:bookmarkEnd w:id="15"/>
      <w:r w:rsidR="002C0ACF" w:rsidRPr="00AF4198">
        <w:rPr>
          <w:rFonts w:ascii="Segoe UI Light" w:hAnsi="Segoe UI Light" w:cs="Segoe UI Light"/>
        </w:rPr>
        <w:t>and disables the option for Withdraw request</w:t>
      </w:r>
    </w:p>
    <w:p w14:paraId="427E4E82" w14:textId="73F0DF30" w:rsidR="002C0ACF" w:rsidRPr="00AF4198" w:rsidRDefault="002C0ACF" w:rsidP="002C0ACF">
      <w:pPr>
        <w:ind w:left="360"/>
        <w:rPr>
          <w:rFonts w:ascii="Segoe UI Light" w:hAnsi="Segoe UI Light" w:cs="Segoe UI Light"/>
        </w:rPr>
      </w:pPr>
      <w:r w:rsidRPr="00AF4198">
        <w:rPr>
          <w:rFonts w:ascii="Segoe UI Light" w:hAnsi="Segoe UI Light" w:cs="Segoe UI Light"/>
          <w:noProof/>
        </w:rPr>
        <w:drawing>
          <wp:inline distT="0" distB="0" distL="0" distR="0" wp14:anchorId="7AAF2D4B" wp14:editId="3BFDF78D">
            <wp:extent cx="5731510" cy="308546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85465"/>
                    </a:xfrm>
                    <a:prstGeom prst="rect">
                      <a:avLst/>
                    </a:prstGeom>
                  </pic:spPr>
                </pic:pic>
              </a:graphicData>
            </a:graphic>
          </wp:inline>
        </w:drawing>
      </w:r>
    </w:p>
    <w:p w14:paraId="42A9DC83" w14:textId="6B074162" w:rsidR="002C0ACF" w:rsidRPr="00AF4198" w:rsidRDefault="00B70D29" w:rsidP="00AE6EF7">
      <w:pPr>
        <w:pStyle w:val="ListParagraph"/>
        <w:numPr>
          <w:ilvl w:val="0"/>
          <w:numId w:val="23"/>
        </w:numPr>
        <w:rPr>
          <w:rFonts w:ascii="Segoe UI Light" w:hAnsi="Segoe UI Light" w:cs="Segoe UI Light"/>
        </w:rPr>
      </w:pPr>
      <w:r w:rsidRPr="00AF4198">
        <w:rPr>
          <w:rFonts w:ascii="Segoe UI Light" w:hAnsi="Segoe UI Light" w:cs="Segoe UI Light"/>
        </w:rPr>
        <w:t xml:space="preserve">Clicking Check-Out checks you out of the building and </w:t>
      </w:r>
      <w:r w:rsidR="00B55C6E" w:rsidRPr="00AF4198">
        <w:rPr>
          <w:rFonts w:ascii="Segoe UI Light" w:hAnsi="Segoe UI Light" w:cs="Segoe UI Light"/>
        </w:rPr>
        <w:t>updates the</w:t>
      </w:r>
      <w:r w:rsidRPr="00AF4198">
        <w:rPr>
          <w:rFonts w:ascii="Segoe UI Light" w:hAnsi="Segoe UI Light" w:cs="Segoe UI Light"/>
        </w:rPr>
        <w:t xml:space="preserve"> Check-Out Time.</w:t>
      </w:r>
    </w:p>
    <w:p w14:paraId="3D86DE8F" w14:textId="34D2B8FA" w:rsidR="00B70D29" w:rsidRPr="00AF4198" w:rsidRDefault="00B55C6E" w:rsidP="00B70D29">
      <w:pPr>
        <w:ind w:left="360"/>
        <w:rPr>
          <w:rFonts w:ascii="Segoe UI Light" w:hAnsi="Segoe UI Light" w:cs="Segoe UI Light"/>
        </w:rPr>
      </w:pPr>
      <w:r w:rsidRPr="00AF4198">
        <w:rPr>
          <w:rFonts w:ascii="Segoe UI Light" w:hAnsi="Segoe UI Light" w:cs="Segoe UI Light"/>
          <w:noProof/>
        </w:rPr>
        <w:lastRenderedPageBreak/>
        <w:drawing>
          <wp:inline distT="0" distB="0" distL="0" distR="0" wp14:anchorId="130F1315" wp14:editId="2DCC2444">
            <wp:extent cx="5731510" cy="30613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61335"/>
                    </a:xfrm>
                    <a:prstGeom prst="rect">
                      <a:avLst/>
                    </a:prstGeom>
                  </pic:spPr>
                </pic:pic>
              </a:graphicData>
            </a:graphic>
          </wp:inline>
        </w:drawing>
      </w:r>
    </w:p>
    <w:p w14:paraId="137C20C8" w14:textId="77777777" w:rsidR="00F70691" w:rsidRPr="00AF4198" w:rsidRDefault="00F70691" w:rsidP="00B70D29">
      <w:pPr>
        <w:ind w:left="360"/>
        <w:rPr>
          <w:rFonts w:ascii="Segoe UI Light" w:hAnsi="Segoe UI Light" w:cs="Segoe UI Light"/>
        </w:rPr>
      </w:pPr>
    </w:p>
    <w:p w14:paraId="0A7140F3" w14:textId="0359C0B8" w:rsidR="00F70691" w:rsidRPr="00AF4198" w:rsidRDefault="00F70691" w:rsidP="00F70691">
      <w:pPr>
        <w:pStyle w:val="Heading1"/>
        <w:rPr>
          <w:rFonts w:ascii="Segoe UI Light" w:hAnsi="Segoe UI Light" w:cs="Segoe UI Light"/>
        </w:rPr>
      </w:pPr>
      <w:r w:rsidRPr="00AF4198">
        <w:rPr>
          <w:rFonts w:ascii="Segoe UI Light" w:hAnsi="Segoe UI Light" w:cs="Segoe UI Light"/>
        </w:rPr>
        <w:t>Managing Entry and Exit to a Monitored Building</w:t>
      </w:r>
      <w:r w:rsidR="00E84CCA" w:rsidRPr="00AF4198">
        <w:rPr>
          <w:rFonts w:ascii="Segoe UI Light" w:hAnsi="Segoe UI Light" w:cs="Segoe UI Light"/>
        </w:rPr>
        <w:t xml:space="preserve"> using the Building Security App</w:t>
      </w:r>
    </w:p>
    <w:p w14:paraId="1CB709F5" w14:textId="508C5553" w:rsidR="00F05E6F" w:rsidRPr="00AF4198" w:rsidRDefault="00F05E6F" w:rsidP="00F05E6F">
      <w:pPr>
        <w:rPr>
          <w:rFonts w:ascii="Segoe UI Light" w:hAnsi="Segoe UI Light" w:cs="Segoe UI Light"/>
        </w:rPr>
      </w:pPr>
      <w:r w:rsidRPr="00AF4198">
        <w:rPr>
          <w:rFonts w:ascii="Segoe UI Light" w:hAnsi="Segoe UI Light" w:cs="Segoe UI Light"/>
        </w:rPr>
        <w:t xml:space="preserve">Entry to Monitored building is managed by security personnel present at the building. The security </w:t>
      </w:r>
      <w:r w:rsidR="00E84CCA" w:rsidRPr="00AF4198">
        <w:rPr>
          <w:rFonts w:ascii="Segoe UI Light" w:hAnsi="Segoe UI Light" w:cs="Segoe UI Light"/>
        </w:rPr>
        <w:t xml:space="preserve">personnel use </w:t>
      </w:r>
      <w:r w:rsidR="00060310" w:rsidRPr="00AF4198">
        <w:rPr>
          <w:rFonts w:ascii="Segoe UI Light" w:hAnsi="Segoe UI Light" w:cs="Segoe UI Light"/>
        </w:rPr>
        <w:t xml:space="preserve">the Building Security App </w:t>
      </w:r>
      <w:r w:rsidR="00D025E3" w:rsidRPr="00AF4198">
        <w:rPr>
          <w:rFonts w:ascii="Segoe UI Light" w:hAnsi="Segoe UI Light" w:cs="Segoe UI Light"/>
        </w:rPr>
        <w:t xml:space="preserve">to Check </w:t>
      </w:r>
      <w:proofErr w:type="gramStart"/>
      <w:r w:rsidR="00D025E3" w:rsidRPr="00AF4198">
        <w:rPr>
          <w:rFonts w:ascii="Segoe UI Light" w:hAnsi="Segoe UI Light" w:cs="Segoe UI Light"/>
        </w:rPr>
        <w:t>In</w:t>
      </w:r>
      <w:proofErr w:type="gramEnd"/>
      <w:r w:rsidR="00D025E3" w:rsidRPr="00AF4198">
        <w:rPr>
          <w:rFonts w:ascii="Segoe UI Light" w:hAnsi="Segoe UI Light" w:cs="Segoe UI Light"/>
        </w:rPr>
        <w:t xml:space="preserve"> and Check Out users. It is only possible to check in to your request where the request date is today’s date.</w:t>
      </w:r>
      <w:r w:rsidR="00C030F1" w:rsidRPr="00AF4198">
        <w:rPr>
          <w:rFonts w:ascii="Segoe UI Light" w:hAnsi="Segoe UI Light" w:cs="Segoe UI Light"/>
        </w:rPr>
        <w:t xml:space="preserve"> </w:t>
      </w:r>
    </w:p>
    <w:p w14:paraId="784202C7" w14:textId="5896DAAB" w:rsidR="00C030F1" w:rsidRPr="00AF4198" w:rsidRDefault="00C030F1" w:rsidP="00C030F1">
      <w:pPr>
        <w:pStyle w:val="Heading2"/>
        <w:rPr>
          <w:rFonts w:ascii="Segoe UI Light" w:hAnsi="Segoe UI Light" w:cs="Segoe UI Light"/>
        </w:rPr>
      </w:pPr>
      <w:r w:rsidRPr="00AF4198">
        <w:rPr>
          <w:rFonts w:ascii="Segoe UI Light" w:hAnsi="Segoe UI Light" w:cs="Segoe UI Light"/>
        </w:rPr>
        <w:t>Login to Building Access App</w:t>
      </w:r>
    </w:p>
    <w:p w14:paraId="453F231A" w14:textId="1E7C752F" w:rsidR="00C030F1" w:rsidRPr="00AF4198" w:rsidRDefault="00C030F1" w:rsidP="00C030F1">
      <w:pPr>
        <w:pStyle w:val="ListParagraph"/>
        <w:numPr>
          <w:ilvl w:val="0"/>
          <w:numId w:val="24"/>
        </w:numPr>
        <w:rPr>
          <w:rFonts w:ascii="Segoe UI Light" w:hAnsi="Segoe UI Light" w:cs="Segoe UI Light"/>
        </w:rPr>
      </w:pPr>
      <w:r w:rsidRPr="00AF4198">
        <w:rPr>
          <w:rFonts w:ascii="Segoe UI Light" w:hAnsi="Segoe UI Light" w:cs="Segoe UI Light"/>
        </w:rPr>
        <w:t xml:space="preserve">At the start of each security </w:t>
      </w:r>
      <w:r w:rsidR="00926A60" w:rsidRPr="00AF4198">
        <w:rPr>
          <w:rFonts w:ascii="Segoe UI Light" w:hAnsi="Segoe UI Light" w:cs="Segoe UI Light"/>
        </w:rPr>
        <w:t>shift,</w:t>
      </w:r>
      <w:r w:rsidR="00500E21" w:rsidRPr="00AF4198">
        <w:rPr>
          <w:rFonts w:ascii="Segoe UI Light" w:hAnsi="Segoe UI Light" w:cs="Segoe UI Light"/>
        </w:rPr>
        <w:t xml:space="preserve"> </w:t>
      </w:r>
      <w:r w:rsidR="00C277B1" w:rsidRPr="00AF4198">
        <w:rPr>
          <w:rFonts w:ascii="Segoe UI Light" w:hAnsi="Segoe UI Light" w:cs="Segoe UI Light"/>
        </w:rPr>
        <w:t>Open the Building Security App</w:t>
      </w:r>
      <w:r w:rsidR="00042763" w:rsidRPr="00AF4198">
        <w:rPr>
          <w:rFonts w:ascii="Segoe UI Light" w:hAnsi="Segoe UI Light" w:cs="Segoe UI Light"/>
        </w:rPr>
        <w:t>.</w:t>
      </w:r>
    </w:p>
    <w:p w14:paraId="149D925C" w14:textId="2499E0EC" w:rsidR="00042763" w:rsidRPr="00AF4198" w:rsidRDefault="00042763" w:rsidP="00042763">
      <w:pPr>
        <w:ind w:left="360"/>
        <w:rPr>
          <w:rFonts w:ascii="Segoe UI Light" w:hAnsi="Segoe UI Light" w:cs="Segoe UI Light"/>
        </w:rPr>
      </w:pPr>
      <w:r w:rsidRPr="00AF4198">
        <w:rPr>
          <w:rFonts w:ascii="Segoe UI Light" w:hAnsi="Segoe UI Light" w:cs="Segoe UI Light"/>
          <w:noProof/>
        </w:rPr>
        <w:lastRenderedPageBreak/>
        <w:drawing>
          <wp:inline distT="0" distB="0" distL="0" distR="0" wp14:anchorId="7920E860" wp14:editId="6F6C8771">
            <wp:extent cx="2450592" cy="5086835"/>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1403" cy="5109276"/>
                    </a:xfrm>
                    <a:prstGeom prst="rect">
                      <a:avLst/>
                    </a:prstGeom>
                  </pic:spPr>
                </pic:pic>
              </a:graphicData>
            </a:graphic>
          </wp:inline>
        </w:drawing>
      </w:r>
      <w:r w:rsidR="00343D51" w:rsidRPr="00AF4198">
        <w:rPr>
          <w:rFonts w:ascii="Segoe UI Light" w:hAnsi="Segoe UI Light" w:cs="Segoe UI Light"/>
        </w:rPr>
        <w:t xml:space="preserve"> </w:t>
      </w:r>
    </w:p>
    <w:p w14:paraId="367D58F9" w14:textId="05B94C47" w:rsidR="00042763" w:rsidRPr="00AF4198" w:rsidRDefault="00042763" w:rsidP="00042763">
      <w:pPr>
        <w:pStyle w:val="ListParagraph"/>
        <w:numPr>
          <w:ilvl w:val="0"/>
          <w:numId w:val="24"/>
        </w:numPr>
        <w:rPr>
          <w:rFonts w:ascii="Segoe UI Light" w:hAnsi="Segoe UI Light" w:cs="Segoe UI Light"/>
        </w:rPr>
      </w:pPr>
      <w:r w:rsidRPr="00AF4198">
        <w:rPr>
          <w:rFonts w:ascii="Segoe UI Light" w:hAnsi="Segoe UI Light" w:cs="Segoe UI Light"/>
        </w:rPr>
        <w:t>Use the Select Building button to select the building that you are managing security for.</w:t>
      </w:r>
      <w:r w:rsidR="00343D51" w:rsidRPr="00AF4198">
        <w:rPr>
          <w:rFonts w:ascii="Segoe UI Light" w:hAnsi="Segoe UI Light" w:cs="Segoe UI Light"/>
        </w:rPr>
        <w:t xml:space="preserve"> Clicking Select Building will bring up a list of buildings.</w:t>
      </w:r>
    </w:p>
    <w:p w14:paraId="31593BCB" w14:textId="51BB8878" w:rsidR="000E211C" w:rsidRPr="00AF4198" w:rsidRDefault="000E211C" w:rsidP="000E211C">
      <w:pPr>
        <w:ind w:left="360"/>
        <w:rPr>
          <w:rFonts w:ascii="Segoe UI Light" w:hAnsi="Segoe UI Light" w:cs="Segoe UI Light"/>
        </w:rPr>
      </w:pPr>
      <w:r w:rsidRPr="00AF4198">
        <w:rPr>
          <w:rFonts w:ascii="Segoe UI Light" w:hAnsi="Segoe UI Light" w:cs="Segoe UI Light"/>
          <w:noProof/>
        </w:rPr>
        <w:lastRenderedPageBreak/>
        <w:drawing>
          <wp:inline distT="0" distB="0" distL="0" distR="0" wp14:anchorId="226F57E2" wp14:editId="05B54DD6">
            <wp:extent cx="2461627" cy="5084064"/>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72359" cy="5106228"/>
                    </a:xfrm>
                    <a:prstGeom prst="rect">
                      <a:avLst/>
                    </a:prstGeom>
                  </pic:spPr>
                </pic:pic>
              </a:graphicData>
            </a:graphic>
          </wp:inline>
        </w:drawing>
      </w:r>
    </w:p>
    <w:p w14:paraId="6705C4CF" w14:textId="229754CF" w:rsidR="000E211C" w:rsidRPr="00AF4198" w:rsidRDefault="000E211C" w:rsidP="000E211C">
      <w:pPr>
        <w:pStyle w:val="ListParagraph"/>
        <w:numPr>
          <w:ilvl w:val="0"/>
          <w:numId w:val="24"/>
        </w:numPr>
        <w:rPr>
          <w:rFonts w:ascii="Segoe UI Light" w:hAnsi="Segoe UI Light" w:cs="Segoe UI Light"/>
        </w:rPr>
      </w:pPr>
      <w:r w:rsidRPr="00AF4198">
        <w:rPr>
          <w:rFonts w:ascii="Segoe UI Light" w:hAnsi="Segoe UI Light" w:cs="Segoe UI Light"/>
        </w:rPr>
        <w:t>Select a Building and Click Save and Continue.</w:t>
      </w:r>
    </w:p>
    <w:p w14:paraId="125F7520" w14:textId="3FFE4EBC" w:rsidR="003C3289" w:rsidRPr="00AF4198" w:rsidRDefault="003C3289" w:rsidP="000E211C">
      <w:pPr>
        <w:pStyle w:val="ListParagraph"/>
        <w:numPr>
          <w:ilvl w:val="0"/>
          <w:numId w:val="24"/>
        </w:numPr>
        <w:rPr>
          <w:rFonts w:ascii="Segoe UI Light" w:hAnsi="Segoe UI Light" w:cs="Segoe UI Light"/>
        </w:rPr>
      </w:pPr>
      <w:r w:rsidRPr="00AF4198">
        <w:rPr>
          <w:rFonts w:ascii="Segoe UI Light" w:hAnsi="Segoe UI Light" w:cs="Segoe UI Light"/>
        </w:rPr>
        <w:t>This selects a building and p</w:t>
      </w:r>
      <w:r w:rsidR="003D39FD" w:rsidRPr="00AF4198">
        <w:rPr>
          <w:rFonts w:ascii="Segoe UI Light" w:hAnsi="Segoe UI Light" w:cs="Segoe UI Light"/>
        </w:rPr>
        <w:t>resents a brief summary of requests for the selected building to the security personnel.</w:t>
      </w:r>
    </w:p>
    <w:p w14:paraId="3DFE543C" w14:textId="77777777" w:rsidR="00A32154" w:rsidRPr="00AF4198" w:rsidRDefault="00890417" w:rsidP="003D39FD">
      <w:pPr>
        <w:pStyle w:val="ListParagraph"/>
        <w:rPr>
          <w:rFonts w:ascii="Segoe UI Light" w:hAnsi="Segoe UI Light" w:cs="Segoe UI Light"/>
        </w:rPr>
      </w:pPr>
      <w:r w:rsidRPr="00AF4198">
        <w:rPr>
          <w:rFonts w:ascii="Segoe UI Light" w:hAnsi="Segoe UI Light" w:cs="Segoe UI Light"/>
          <w:noProof/>
        </w:rPr>
        <w:lastRenderedPageBreak/>
        <w:drawing>
          <wp:inline distT="0" distB="0" distL="0" distR="0" wp14:anchorId="510802E8" wp14:editId="19AE74B7">
            <wp:extent cx="2357348" cy="4813402"/>
            <wp:effectExtent l="0" t="0" r="508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57348" cy="4813402"/>
                    </a:xfrm>
                    <a:prstGeom prst="rect">
                      <a:avLst/>
                    </a:prstGeom>
                  </pic:spPr>
                </pic:pic>
              </a:graphicData>
            </a:graphic>
          </wp:inline>
        </w:drawing>
      </w:r>
    </w:p>
    <w:p w14:paraId="5F25324F" w14:textId="733471CA" w:rsidR="003D39FD" w:rsidRPr="00AF4198" w:rsidRDefault="003D39FD" w:rsidP="003D39FD">
      <w:pPr>
        <w:pStyle w:val="ListParagraph"/>
        <w:rPr>
          <w:rFonts w:ascii="Segoe UI Light" w:hAnsi="Segoe UI Light" w:cs="Segoe UI Light"/>
        </w:rPr>
      </w:pPr>
    </w:p>
    <w:p w14:paraId="33A5C1C0" w14:textId="4608565A" w:rsidR="00890417" w:rsidRPr="00AF4198" w:rsidRDefault="00BF400B" w:rsidP="00890417">
      <w:pPr>
        <w:pStyle w:val="ListParagraph"/>
        <w:numPr>
          <w:ilvl w:val="0"/>
          <w:numId w:val="24"/>
        </w:numPr>
        <w:rPr>
          <w:rFonts w:ascii="Segoe UI Light" w:hAnsi="Segoe UI Light" w:cs="Segoe UI Light"/>
        </w:rPr>
      </w:pPr>
      <w:r w:rsidRPr="00AF4198">
        <w:rPr>
          <w:rFonts w:ascii="Segoe UI Light" w:hAnsi="Segoe UI Light" w:cs="Segoe UI Light"/>
        </w:rPr>
        <w:t xml:space="preserve">Summary </w:t>
      </w:r>
      <w:r w:rsidR="00916D30" w:rsidRPr="00AF4198">
        <w:rPr>
          <w:rFonts w:ascii="Segoe UI Light" w:hAnsi="Segoe UI Light" w:cs="Segoe UI Light"/>
        </w:rPr>
        <w:t xml:space="preserve">for selected building </w:t>
      </w:r>
      <w:r w:rsidRPr="00AF4198">
        <w:rPr>
          <w:rFonts w:ascii="Segoe UI Light" w:hAnsi="Segoe UI Light" w:cs="Segoe UI Light"/>
        </w:rPr>
        <w:t>includes:</w:t>
      </w:r>
    </w:p>
    <w:p w14:paraId="3FA648F0" w14:textId="1F10D14A" w:rsidR="00BF400B" w:rsidRPr="00AF4198" w:rsidRDefault="00BF400B" w:rsidP="00BF400B">
      <w:pPr>
        <w:pStyle w:val="ListParagraph"/>
        <w:numPr>
          <w:ilvl w:val="1"/>
          <w:numId w:val="24"/>
        </w:numPr>
        <w:rPr>
          <w:rFonts w:ascii="Segoe UI Light" w:hAnsi="Segoe UI Light" w:cs="Segoe UI Light"/>
        </w:rPr>
      </w:pPr>
      <w:r w:rsidRPr="00AF4198">
        <w:rPr>
          <w:rFonts w:ascii="Segoe UI Light" w:hAnsi="Segoe UI Light" w:cs="Segoe UI Light"/>
        </w:rPr>
        <w:t xml:space="preserve">Approved: Number of Approved requests </w:t>
      </w:r>
      <w:r w:rsidR="00916D30" w:rsidRPr="00AF4198">
        <w:rPr>
          <w:rFonts w:ascii="Segoe UI Light" w:hAnsi="Segoe UI Light" w:cs="Segoe UI Light"/>
        </w:rPr>
        <w:t>for today</w:t>
      </w:r>
    </w:p>
    <w:p w14:paraId="4161316F" w14:textId="367CB156" w:rsidR="00BF400B" w:rsidRPr="00AF4198" w:rsidRDefault="000F62C7" w:rsidP="00BF400B">
      <w:pPr>
        <w:pStyle w:val="ListParagraph"/>
        <w:numPr>
          <w:ilvl w:val="1"/>
          <w:numId w:val="24"/>
        </w:numPr>
        <w:rPr>
          <w:rFonts w:ascii="Segoe UI Light" w:hAnsi="Segoe UI Light" w:cs="Segoe UI Light"/>
        </w:rPr>
      </w:pPr>
      <w:r w:rsidRPr="00AF4198">
        <w:rPr>
          <w:rFonts w:ascii="Segoe UI Light" w:hAnsi="Segoe UI Light" w:cs="Segoe UI Light"/>
        </w:rPr>
        <w:t>Arriving: Number of users who are approved and not checked i</w:t>
      </w:r>
      <w:r w:rsidR="00916D30" w:rsidRPr="00AF4198">
        <w:rPr>
          <w:rFonts w:ascii="Segoe UI Light" w:hAnsi="Segoe UI Light" w:cs="Segoe UI Light"/>
        </w:rPr>
        <w:t>n for today</w:t>
      </w:r>
    </w:p>
    <w:p w14:paraId="489FE211" w14:textId="56FCF4BE" w:rsidR="000F62C7" w:rsidRPr="00AF4198" w:rsidRDefault="000F62C7" w:rsidP="00BF400B">
      <w:pPr>
        <w:pStyle w:val="ListParagraph"/>
        <w:numPr>
          <w:ilvl w:val="1"/>
          <w:numId w:val="24"/>
        </w:numPr>
        <w:rPr>
          <w:rFonts w:ascii="Segoe UI Light" w:hAnsi="Segoe UI Light" w:cs="Segoe UI Light"/>
        </w:rPr>
      </w:pPr>
      <w:r w:rsidRPr="00AF4198">
        <w:rPr>
          <w:rFonts w:ascii="Segoe UI Light" w:hAnsi="Segoe UI Light" w:cs="Segoe UI Light"/>
        </w:rPr>
        <w:t xml:space="preserve">Checked-in: Total number of checked in users for </w:t>
      </w:r>
      <w:r w:rsidR="00916D30" w:rsidRPr="00AF4198">
        <w:rPr>
          <w:rFonts w:ascii="Segoe UI Light" w:hAnsi="Segoe UI Light" w:cs="Segoe UI Light"/>
        </w:rPr>
        <w:t>today</w:t>
      </w:r>
    </w:p>
    <w:p w14:paraId="343ECC68" w14:textId="57E82DA0" w:rsidR="00916D30" w:rsidRPr="00AF4198" w:rsidRDefault="00916D30" w:rsidP="00BF400B">
      <w:pPr>
        <w:pStyle w:val="ListParagraph"/>
        <w:numPr>
          <w:ilvl w:val="1"/>
          <w:numId w:val="24"/>
        </w:numPr>
        <w:rPr>
          <w:rFonts w:ascii="Segoe UI Light" w:hAnsi="Segoe UI Light" w:cs="Segoe UI Light"/>
        </w:rPr>
      </w:pPr>
      <w:r w:rsidRPr="00AF4198">
        <w:rPr>
          <w:rFonts w:ascii="Segoe UI Light" w:hAnsi="Segoe UI Light" w:cs="Segoe UI Light"/>
        </w:rPr>
        <w:t>On Site: Users who have check in and have not checked out for today.</w:t>
      </w:r>
    </w:p>
    <w:p w14:paraId="73656F00" w14:textId="6C85EAF6" w:rsidR="00916D30" w:rsidRPr="00AF4198" w:rsidRDefault="00C031FD" w:rsidP="007C48EE">
      <w:pPr>
        <w:pStyle w:val="Heading2"/>
        <w:rPr>
          <w:rFonts w:ascii="Segoe UI Light" w:hAnsi="Segoe UI Light" w:cs="Segoe UI Light"/>
        </w:rPr>
      </w:pPr>
      <w:r w:rsidRPr="00AF4198">
        <w:rPr>
          <w:rFonts w:ascii="Segoe UI Light" w:hAnsi="Segoe UI Light" w:cs="Segoe UI Light"/>
        </w:rPr>
        <w:t>Request user for their QR code.</w:t>
      </w:r>
    </w:p>
    <w:p w14:paraId="079C47C4" w14:textId="5C7A169F" w:rsidR="00C031FD" w:rsidRPr="00AF4198" w:rsidRDefault="00C031FD" w:rsidP="007C48EE">
      <w:pPr>
        <w:pStyle w:val="ListParagraph"/>
        <w:numPr>
          <w:ilvl w:val="0"/>
          <w:numId w:val="25"/>
        </w:numPr>
        <w:rPr>
          <w:rFonts w:ascii="Segoe UI Light" w:hAnsi="Segoe UI Light" w:cs="Segoe UI Light"/>
        </w:rPr>
      </w:pPr>
      <w:r w:rsidRPr="00AF4198">
        <w:rPr>
          <w:rFonts w:ascii="Segoe UI Light" w:hAnsi="Segoe UI Light" w:cs="Segoe UI Light"/>
        </w:rPr>
        <w:t>To retrieve QR code users can:</w:t>
      </w:r>
    </w:p>
    <w:p w14:paraId="437DD586" w14:textId="3D2D1601" w:rsidR="00C031FD" w:rsidRPr="00AF4198" w:rsidRDefault="007F2D64" w:rsidP="007C48EE">
      <w:pPr>
        <w:pStyle w:val="ListParagraph"/>
        <w:numPr>
          <w:ilvl w:val="1"/>
          <w:numId w:val="25"/>
        </w:numPr>
        <w:rPr>
          <w:rFonts w:ascii="Segoe UI Light" w:hAnsi="Segoe UI Light" w:cs="Segoe UI Light"/>
        </w:rPr>
      </w:pPr>
      <w:r w:rsidRPr="00AF4198">
        <w:rPr>
          <w:rFonts w:ascii="Segoe UI Light" w:hAnsi="Segoe UI Light" w:cs="Segoe UI Light"/>
        </w:rPr>
        <w:t>Navigate to Building Access App.</w:t>
      </w:r>
    </w:p>
    <w:p w14:paraId="19E791C1" w14:textId="299FC512" w:rsidR="007F2D64" w:rsidRPr="00AF4198" w:rsidRDefault="007F2D64" w:rsidP="007C48EE">
      <w:pPr>
        <w:pStyle w:val="ListParagraph"/>
        <w:numPr>
          <w:ilvl w:val="1"/>
          <w:numId w:val="25"/>
        </w:numPr>
        <w:rPr>
          <w:rFonts w:ascii="Segoe UI Light" w:hAnsi="Segoe UI Light" w:cs="Segoe UI Light"/>
        </w:rPr>
      </w:pPr>
      <w:r w:rsidRPr="00AF4198">
        <w:rPr>
          <w:rFonts w:ascii="Segoe UI Light" w:hAnsi="Segoe UI Light" w:cs="Segoe UI Light"/>
        </w:rPr>
        <w:t xml:space="preserve">Click on Go </w:t>
      </w:r>
      <w:proofErr w:type="gramStart"/>
      <w:r w:rsidRPr="00AF4198">
        <w:rPr>
          <w:rFonts w:ascii="Segoe UI Light" w:hAnsi="Segoe UI Light" w:cs="Segoe UI Light"/>
        </w:rPr>
        <w:t>To</w:t>
      </w:r>
      <w:proofErr w:type="gramEnd"/>
      <w:r w:rsidRPr="00AF4198">
        <w:rPr>
          <w:rFonts w:ascii="Segoe UI Light" w:hAnsi="Segoe UI Light" w:cs="Segoe UI Light"/>
        </w:rPr>
        <w:t xml:space="preserve"> Request.</w:t>
      </w:r>
    </w:p>
    <w:p w14:paraId="25BC39D5" w14:textId="21DE8542" w:rsidR="007F2D64" w:rsidRPr="00AF4198" w:rsidRDefault="007F2D64" w:rsidP="007C48EE">
      <w:pPr>
        <w:pStyle w:val="ListParagraph"/>
        <w:numPr>
          <w:ilvl w:val="1"/>
          <w:numId w:val="25"/>
        </w:numPr>
        <w:rPr>
          <w:rFonts w:ascii="Segoe UI Light" w:hAnsi="Segoe UI Light" w:cs="Segoe UI Light"/>
        </w:rPr>
      </w:pPr>
      <w:r w:rsidRPr="00AF4198">
        <w:rPr>
          <w:rFonts w:ascii="Segoe UI Light" w:hAnsi="Segoe UI Light" w:cs="Segoe UI Light"/>
        </w:rPr>
        <w:t xml:space="preserve">Click on Go to Request button. This will take you your request for access to the </w:t>
      </w:r>
      <w:r w:rsidR="002A6D04" w:rsidRPr="00AF4198">
        <w:rPr>
          <w:rFonts w:ascii="Segoe UI Light" w:hAnsi="Segoe UI Light" w:cs="Segoe UI Light"/>
        </w:rPr>
        <w:t>monitored</w:t>
      </w:r>
      <w:r w:rsidRPr="00AF4198">
        <w:rPr>
          <w:rFonts w:ascii="Segoe UI Light" w:hAnsi="Segoe UI Light" w:cs="Segoe UI Light"/>
        </w:rPr>
        <w:t xml:space="preserve"> buildi</w:t>
      </w:r>
      <w:r w:rsidR="002A6D04" w:rsidRPr="00AF4198">
        <w:rPr>
          <w:rFonts w:ascii="Segoe UI Light" w:hAnsi="Segoe UI Light" w:cs="Segoe UI Light"/>
        </w:rPr>
        <w:t>ng with the QR code.</w:t>
      </w:r>
    </w:p>
    <w:p w14:paraId="6C72C475" w14:textId="4C0647DE" w:rsidR="002A6D04" w:rsidRPr="00AF4198" w:rsidRDefault="00BC1C1D" w:rsidP="002A6D04">
      <w:pPr>
        <w:pStyle w:val="ListParagraph"/>
        <w:ind w:left="1440"/>
        <w:rPr>
          <w:rFonts w:ascii="Segoe UI Light" w:hAnsi="Segoe UI Light" w:cs="Segoe UI Light"/>
        </w:rPr>
      </w:pPr>
      <w:r w:rsidRPr="00AF4198">
        <w:rPr>
          <w:rFonts w:ascii="Segoe UI Light" w:hAnsi="Segoe UI Light" w:cs="Segoe UI Light"/>
          <w:noProof/>
        </w:rPr>
        <w:lastRenderedPageBreak/>
        <w:drawing>
          <wp:inline distT="0" distB="0" distL="0" distR="0" wp14:anchorId="27FFF4A7" wp14:editId="67906AB4">
            <wp:extent cx="3836096" cy="4623206"/>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52044" cy="4642427"/>
                    </a:xfrm>
                    <a:prstGeom prst="rect">
                      <a:avLst/>
                    </a:prstGeom>
                  </pic:spPr>
                </pic:pic>
              </a:graphicData>
            </a:graphic>
          </wp:inline>
        </w:drawing>
      </w:r>
    </w:p>
    <w:p w14:paraId="512489D2" w14:textId="4817F064" w:rsidR="005154E4" w:rsidRPr="00AF4198" w:rsidRDefault="00CB3933" w:rsidP="00CB3933">
      <w:pPr>
        <w:pStyle w:val="Heading2"/>
        <w:rPr>
          <w:rFonts w:ascii="Segoe UI Light" w:hAnsi="Segoe UI Light" w:cs="Segoe UI Light"/>
        </w:rPr>
      </w:pPr>
      <w:r w:rsidRPr="00AF4198">
        <w:rPr>
          <w:rFonts w:ascii="Segoe UI Light" w:hAnsi="Segoe UI Light" w:cs="Segoe UI Light"/>
        </w:rPr>
        <w:t>Use QR code</w:t>
      </w:r>
    </w:p>
    <w:p w14:paraId="6C4FC75F" w14:textId="3996F2A4" w:rsidR="00BC1C1D" w:rsidRPr="00AF4198" w:rsidRDefault="000B39DE" w:rsidP="00CB3933">
      <w:pPr>
        <w:pStyle w:val="ListParagraph"/>
        <w:numPr>
          <w:ilvl w:val="0"/>
          <w:numId w:val="26"/>
        </w:numPr>
        <w:rPr>
          <w:rFonts w:ascii="Segoe UI Light" w:hAnsi="Segoe UI Light" w:cs="Segoe UI Light"/>
        </w:rPr>
      </w:pPr>
      <w:r w:rsidRPr="00AF4198">
        <w:rPr>
          <w:rFonts w:ascii="Segoe UI Light" w:hAnsi="Segoe UI Light" w:cs="Segoe UI Light"/>
        </w:rPr>
        <w:t>Click on Validate Access Key to scan the QR Code</w:t>
      </w:r>
    </w:p>
    <w:p w14:paraId="7A794575" w14:textId="4304DB51" w:rsidR="00BB3AF1" w:rsidRPr="00AF4198" w:rsidRDefault="009A71F3" w:rsidP="00BB3AF1">
      <w:pPr>
        <w:ind w:left="360"/>
        <w:rPr>
          <w:rFonts w:ascii="Segoe UI Light" w:hAnsi="Segoe UI Light" w:cs="Segoe UI Light"/>
        </w:rPr>
      </w:pPr>
      <w:r w:rsidRPr="00AF4198">
        <w:rPr>
          <w:rFonts w:ascii="Segoe UI Light" w:hAnsi="Segoe UI Light" w:cs="Segoe UI Light"/>
          <w:noProof/>
        </w:rPr>
        <w:lastRenderedPageBreak/>
        <w:drawing>
          <wp:inline distT="0" distB="0" distL="0" distR="0" wp14:anchorId="692E77FA" wp14:editId="4AD9C492">
            <wp:extent cx="2271772" cy="3789274"/>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79702" cy="3802502"/>
                    </a:xfrm>
                    <a:prstGeom prst="rect">
                      <a:avLst/>
                    </a:prstGeom>
                    <a:noFill/>
                    <a:ln>
                      <a:noFill/>
                    </a:ln>
                  </pic:spPr>
                </pic:pic>
              </a:graphicData>
            </a:graphic>
          </wp:inline>
        </w:drawing>
      </w:r>
    </w:p>
    <w:p w14:paraId="3BBDAF21" w14:textId="56A41094" w:rsidR="00BB3AF1" w:rsidRPr="00AF4198" w:rsidRDefault="00BB3AF1" w:rsidP="00BB3AF1">
      <w:pPr>
        <w:pStyle w:val="ListParagraph"/>
        <w:numPr>
          <w:ilvl w:val="0"/>
          <w:numId w:val="26"/>
        </w:numPr>
        <w:rPr>
          <w:rFonts w:ascii="Segoe UI Light" w:hAnsi="Segoe UI Light" w:cs="Segoe UI Light"/>
        </w:rPr>
      </w:pPr>
      <w:r w:rsidRPr="00AF4198">
        <w:rPr>
          <w:rFonts w:ascii="Segoe UI Light" w:hAnsi="Segoe UI Light" w:cs="Segoe UI Light"/>
        </w:rPr>
        <w:t xml:space="preserve">You will now be directed to the User Request with Check </w:t>
      </w:r>
      <w:proofErr w:type="gramStart"/>
      <w:r w:rsidRPr="00AF4198">
        <w:rPr>
          <w:rFonts w:ascii="Segoe UI Light" w:hAnsi="Segoe UI Light" w:cs="Segoe UI Light"/>
        </w:rPr>
        <w:t>In</w:t>
      </w:r>
      <w:proofErr w:type="gramEnd"/>
      <w:r w:rsidRPr="00AF4198">
        <w:rPr>
          <w:rFonts w:ascii="Segoe UI Light" w:hAnsi="Segoe UI Light" w:cs="Segoe UI Light"/>
        </w:rPr>
        <w:t xml:space="preserve"> and Check Out button.</w:t>
      </w:r>
    </w:p>
    <w:p w14:paraId="03210EB1" w14:textId="585AF5C2" w:rsidR="00E46A0E" w:rsidRPr="00AF4198" w:rsidRDefault="00E46A0E" w:rsidP="00E46A0E">
      <w:pPr>
        <w:pStyle w:val="Heading2"/>
        <w:rPr>
          <w:rFonts w:ascii="Segoe UI Light" w:hAnsi="Segoe UI Light" w:cs="Segoe UI Light"/>
        </w:rPr>
      </w:pPr>
      <w:r w:rsidRPr="00AF4198">
        <w:rPr>
          <w:rFonts w:ascii="Segoe UI Light" w:hAnsi="Segoe UI Light" w:cs="Segoe UI Light"/>
        </w:rPr>
        <w:t>Use Request List</w:t>
      </w:r>
    </w:p>
    <w:p w14:paraId="04920066" w14:textId="53F99A12" w:rsidR="009A71F3" w:rsidRPr="00AF4198" w:rsidRDefault="006F0DE3" w:rsidP="000F4DCA">
      <w:pPr>
        <w:pStyle w:val="ListParagraph"/>
        <w:numPr>
          <w:ilvl w:val="1"/>
          <w:numId w:val="26"/>
        </w:numPr>
        <w:rPr>
          <w:rFonts w:ascii="Segoe UI Light" w:hAnsi="Segoe UI Light" w:cs="Segoe UI Light"/>
        </w:rPr>
      </w:pPr>
      <w:r w:rsidRPr="00AF4198">
        <w:rPr>
          <w:rFonts w:ascii="Segoe UI Light" w:hAnsi="Segoe UI Light" w:cs="Segoe UI Light"/>
        </w:rPr>
        <w:t>C</w:t>
      </w:r>
      <w:r w:rsidR="009A71F3" w:rsidRPr="00AF4198">
        <w:rPr>
          <w:rFonts w:ascii="Segoe UI Light" w:hAnsi="Segoe UI Light" w:cs="Segoe UI Light"/>
        </w:rPr>
        <w:t>lick on the Requests List. This brings up list of requests for the selected building.</w:t>
      </w:r>
      <w:r w:rsidR="00816924" w:rsidRPr="00AF4198">
        <w:rPr>
          <w:rFonts w:ascii="Segoe UI Light" w:hAnsi="Segoe UI Light" w:cs="Segoe UI Light"/>
        </w:rPr>
        <w:t xml:space="preserve"> </w:t>
      </w:r>
    </w:p>
    <w:p w14:paraId="132941A1" w14:textId="0C867BA9" w:rsidR="009A71F3" w:rsidRPr="00AF4198" w:rsidRDefault="00816924" w:rsidP="00337002">
      <w:pPr>
        <w:pStyle w:val="ListParagraph"/>
        <w:numPr>
          <w:ilvl w:val="1"/>
          <w:numId w:val="26"/>
        </w:numPr>
        <w:rPr>
          <w:rFonts w:ascii="Segoe UI Light" w:hAnsi="Segoe UI Light" w:cs="Segoe UI Light"/>
        </w:rPr>
      </w:pPr>
      <w:r w:rsidRPr="00AF4198">
        <w:rPr>
          <w:rFonts w:ascii="Segoe UI Light" w:hAnsi="Segoe UI Light" w:cs="Segoe UI Light"/>
        </w:rPr>
        <w:t>Pending Approval check box is checked by default. Un check the box to view approved requests.</w:t>
      </w:r>
    </w:p>
    <w:p w14:paraId="01B7ED22" w14:textId="1B960C64" w:rsidR="00816924" w:rsidRPr="00AF4198" w:rsidRDefault="00816924" w:rsidP="00337002">
      <w:pPr>
        <w:pStyle w:val="ListParagraph"/>
        <w:numPr>
          <w:ilvl w:val="1"/>
          <w:numId w:val="26"/>
        </w:numPr>
        <w:rPr>
          <w:rFonts w:ascii="Segoe UI Light" w:hAnsi="Segoe UI Light" w:cs="Segoe UI Light"/>
        </w:rPr>
      </w:pPr>
      <w:r w:rsidRPr="00AF4198">
        <w:rPr>
          <w:rFonts w:ascii="Segoe UI Light" w:hAnsi="Segoe UI Light" w:cs="Segoe UI Light"/>
        </w:rPr>
        <w:t xml:space="preserve">Search using </w:t>
      </w:r>
      <w:r w:rsidR="009A51C5" w:rsidRPr="00AF4198">
        <w:rPr>
          <w:rFonts w:ascii="Segoe UI Light" w:hAnsi="Segoe UI Light" w:cs="Segoe UI Light"/>
        </w:rPr>
        <w:t>Access Key, Requestor or Space.</w:t>
      </w:r>
      <w:r w:rsidR="00B85394" w:rsidRPr="00AF4198">
        <w:rPr>
          <w:rFonts w:ascii="Segoe UI Light" w:hAnsi="Segoe UI Light" w:cs="Segoe UI Light"/>
        </w:rPr>
        <w:t xml:space="preserve"> Please note, Access Key is </w:t>
      </w:r>
      <w:r w:rsidR="00AC0160" w:rsidRPr="00AF4198">
        <w:rPr>
          <w:rFonts w:ascii="Segoe UI Light" w:hAnsi="Segoe UI Light" w:cs="Segoe UI Light"/>
        </w:rPr>
        <w:t>denoted above the User’s QR code.</w:t>
      </w:r>
    </w:p>
    <w:p w14:paraId="7466C96D" w14:textId="2174BAF8" w:rsidR="00AC0160" w:rsidRPr="00AF4198" w:rsidRDefault="00881016" w:rsidP="006F0DE3">
      <w:pPr>
        <w:ind w:left="1620" w:firstLine="360"/>
        <w:rPr>
          <w:rFonts w:ascii="Segoe UI Light" w:hAnsi="Segoe UI Light" w:cs="Segoe UI Light"/>
        </w:rPr>
      </w:pPr>
      <w:r w:rsidRPr="00AF4198">
        <w:rPr>
          <w:rFonts w:ascii="Segoe UI Light" w:hAnsi="Segoe UI Light" w:cs="Segoe UI Light"/>
          <w:noProof/>
        </w:rPr>
        <w:lastRenderedPageBreak/>
        <w:drawing>
          <wp:inline distT="0" distB="0" distL="0" distR="0" wp14:anchorId="16357EDC" wp14:editId="683999FF">
            <wp:extent cx="2323768" cy="4842662"/>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40013" cy="4876516"/>
                    </a:xfrm>
                    <a:prstGeom prst="rect">
                      <a:avLst/>
                    </a:prstGeom>
                  </pic:spPr>
                </pic:pic>
              </a:graphicData>
            </a:graphic>
          </wp:inline>
        </w:drawing>
      </w:r>
    </w:p>
    <w:p w14:paraId="71E9F36E" w14:textId="16A81FDD" w:rsidR="00AC0160" w:rsidRPr="00AF4198" w:rsidRDefault="00881016" w:rsidP="00337002">
      <w:pPr>
        <w:pStyle w:val="ListParagraph"/>
        <w:numPr>
          <w:ilvl w:val="0"/>
          <w:numId w:val="25"/>
        </w:numPr>
        <w:rPr>
          <w:rFonts w:ascii="Segoe UI Light" w:hAnsi="Segoe UI Light" w:cs="Segoe UI Light"/>
        </w:rPr>
      </w:pPr>
      <w:r w:rsidRPr="00AF4198">
        <w:rPr>
          <w:rFonts w:ascii="Segoe UI Light" w:hAnsi="Segoe UI Light" w:cs="Segoe UI Light"/>
        </w:rPr>
        <w:t>Select the request.</w:t>
      </w:r>
    </w:p>
    <w:p w14:paraId="15DBFDB9" w14:textId="7D5C745D" w:rsidR="00881016" w:rsidRPr="00AF4198" w:rsidRDefault="004738D0" w:rsidP="00337002">
      <w:pPr>
        <w:pStyle w:val="ListParagraph"/>
        <w:numPr>
          <w:ilvl w:val="0"/>
          <w:numId w:val="25"/>
        </w:numPr>
        <w:rPr>
          <w:rFonts w:ascii="Segoe UI Light" w:hAnsi="Segoe UI Light" w:cs="Segoe UI Light"/>
        </w:rPr>
      </w:pPr>
      <w:r w:rsidRPr="00AF4198">
        <w:rPr>
          <w:rFonts w:ascii="Segoe UI Light" w:hAnsi="Segoe UI Light" w:cs="Segoe UI Light"/>
        </w:rPr>
        <w:t xml:space="preserve">You will now be directed to the User Request with Check </w:t>
      </w:r>
      <w:proofErr w:type="gramStart"/>
      <w:r w:rsidRPr="00AF4198">
        <w:rPr>
          <w:rFonts w:ascii="Segoe UI Light" w:hAnsi="Segoe UI Light" w:cs="Segoe UI Light"/>
        </w:rPr>
        <w:t>In</w:t>
      </w:r>
      <w:proofErr w:type="gramEnd"/>
      <w:r w:rsidRPr="00AF4198">
        <w:rPr>
          <w:rFonts w:ascii="Segoe UI Light" w:hAnsi="Segoe UI Light" w:cs="Segoe UI Light"/>
        </w:rPr>
        <w:t xml:space="preserve"> and Check Out button.</w:t>
      </w:r>
    </w:p>
    <w:p w14:paraId="42E6ABB1" w14:textId="77777777" w:rsidR="00BB3AF1" w:rsidRPr="00AF4198" w:rsidRDefault="00BB3AF1" w:rsidP="004738D0">
      <w:pPr>
        <w:rPr>
          <w:rFonts w:ascii="Segoe UI Light" w:hAnsi="Segoe UI Light" w:cs="Segoe UI Light"/>
        </w:rPr>
      </w:pPr>
    </w:p>
    <w:p w14:paraId="3AD88448" w14:textId="77777777" w:rsidR="00BB3AF1" w:rsidRPr="00AF4198" w:rsidRDefault="00BB3AF1" w:rsidP="004738D0">
      <w:pPr>
        <w:rPr>
          <w:rFonts w:ascii="Segoe UI Light" w:hAnsi="Segoe UI Light" w:cs="Segoe UI Light"/>
        </w:rPr>
      </w:pPr>
    </w:p>
    <w:p w14:paraId="7F54D8F5" w14:textId="77777777" w:rsidR="00BB3AF1" w:rsidRPr="00AF4198" w:rsidRDefault="00BB3AF1" w:rsidP="004738D0">
      <w:pPr>
        <w:rPr>
          <w:rFonts w:ascii="Segoe UI Light" w:hAnsi="Segoe UI Light" w:cs="Segoe UI Light"/>
        </w:rPr>
      </w:pPr>
    </w:p>
    <w:p w14:paraId="24A87BE1" w14:textId="77777777" w:rsidR="00BB3AF1" w:rsidRPr="00AF4198" w:rsidRDefault="00BB3AF1" w:rsidP="004738D0">
      <w:pPr>
        <w:rPr>
          <w:rFonts w:ascii="Segoe UI Light" w:hAnsi="Segoe UI Light" w:cs="Segoe UI Light"/>
        </w:rPr>
      </w:pPr>
    </w:p>
    <w:p w14:paraId="51A3225B" w14:textId="77777777" w:rsidR="00BB3AF1" w:rsidRPr="00AF4198" w:rsidRDefault="00BB3AF1" w:rsidP="004738D0">
      <w:pPr>
        <w:rPr>
          <w:rFonts w:ascii="Segoe UI Light" w:hAnsi="Segoe UI Light" w:cs="Segoe UI Light"/>
        </w:rPr>
      </w:pPr>
    </w:p>
    <w:p w14:paraId="495A87BE" w14:textId="77777777" w:rsidR="00BB3AF1" w:rsidRPr="00AF4198" w:rsidRDefault="00BB3AF1" w:rsidP="004738D0">
      <w:pPr>
        <w:rPr>
          <w:rFonts w:ascii="Segoe UI Light" w:hAnsi="Segoe UI Light" w:cs="Segoe UI Light"/>
        </w:rPr>
      </w:pPr>
    </w:p>
    <w:p w14:paraId="44889D06" w14:textId="77777777" w:rsidR="00BB3AF1" w:rsidRPr="00AF4198" w:rsidRDefault="00BB3AF1" w:rsidP="004738D0">
      <w:pPr>
        <w:rPr>
          <w:rFonts w:ascii="Segoe UI Light" w:hAnsi="Segoe UI Light" w:cs="Segoe UI Light"/>
        </w:rPr>
      </w:pPr>
    </w:p>
    <w:p w14:paraId="467C64B7" w14:textId="77777777" w:rsidR="00BB3AF1" w:rsidRPr="00AF4198" w:rsidRDefault="00BB3AF1" w:rsidP="004738D0">
      <w:pPr>
        <w:rPr>
          <w:rFonts w:ascii="Segoe UI Light" w:hAnsi="Segoe UI Light" w:cs="Segoe UI Light"/>
        </w:rPr>
      </w:pPr>
    </w:p>
    <w:p w14:paraId="3B7D9A65" w14:textId="77777777" w:rsidR="00BB3AF1" w:rsidRPr="00AF4198" w:rsidRDefault="00BB3AF1" w:rsidP="004738D0">
      <w:pPr>
        <w:rPr>
          <w:rFonts w:ascii="Segoe UI Light" w:hAnsi="Segoe UI Light" w:cs="Segoe UI Light"/>
        </w:rPr>
      </w:pPr>
    </w:p>
    <w:p w14:paraId="7076FAEC" w14:textId="77777777" w:rsidR="00BB3AF1" w:rsidRPr="00AF4198" w:rsidRDefault="00BB3AF1" w:rsidP="004738D0">
      <w:pPr>
        <w:rPr>
          <w:rFonts w:ascii="Segoe UI Light" w:hAnsi="Segoe UI Light" w:cs="Segoe UI Light"/>
        </w:rPr>
      </w:pPr>
    </w:p>
    <w:p w14:paraId="5278E859" w14:textId="77777777" w:rsidR="00BB3AF1" w:rsidRPr="00AF4198" w:rsidRDefault="00BB3AF1" w:rsidP="004738D0">
      <w:pPr>
        <w:rPr>
          <w:rFonts w:ascii="Segoe UI Light" w:hAnsi="Segoe UI Light" w:cs="Segoe UI Light"/>
        </w:rPr>
      </w:pPr>
    </w:p>
    <w:p w14:paraId="1BCB0112" w14:textId="3BE855A3" w:rsidR="00C65C3A" w:rsidRPr="00AF4198" w:rsidRDefault="00BB3AF1" w:rsidP="00C65C3A">
      <w:pPr>
        <w:pStyle w:val="Heading2"/>
        <w:rPr>
          <w:rFonts w:ascii="Segoe UI Light" w:hAnsi="Segoe UI Light" w:cs="Segoe UI Light"/>
        </w:rPr>
      </w:pPr>
      <w:r w:rsidRPr="00AF4198">
        <w:rPr>
          <w:rFonts w:ascii="Segoe UI Light" w:hAnsi="Segoe UI Light" w:cs="Segoe UI Light"/>
        </w:rPr>
        <w:lastRenderedPageBreak/>
        <w:t>User Request</w:t>
      </w:r>
    </w:p>
    <w:p w14:paraId="2DADFCAF" w14:textId="26558B94" w:rsidR="004738D0" w:rsidRPr="00AF4198" w:rsidRDefault="00D3631C" w:rsidP="004738D0">
      <w:pPr>
        <w:rPr>
          <w:rFonts w:ascii="Segoe UI Light" w:hAnsi="Segoe UI Light" w:cs="Segoe UI Light"/>
        </w:rPr>
      </w:pPr>
      <w:r w:rsidRPr="00AF4198">
        <w:rPr>
          <w:rFonts w:ascii="Segoe UI Light" w:hAnsi="Segoe UI Light" w:cs="Segoe UI Light"/>
          <w:noProof/>
        </w:rPr>
        <w:drawing>
          <wp:inline distT="0" distB="0" distL="0" distR="0" wp14:anchorId="5AC5B0F1" wp14:editId="5B6A5923">
            <wp:extent cx="1806854" cy="3732338"/>
            <wp:effectExtent l="0" t="0" r="317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27351" cy="3774678"/>
                    </a:xfrm>
                    <a:prstGeom prst="rect">
                      <a:avLst/>
                    </a:prstGeom>
                  </pic:spPr>
                </pic:pic>
              </a:graphicData>
            </a:graphic>
          </wp:inline>
        </w:drawing>
      </w:r>
    </w:p>
    <w:p w14:paraId="53AD18E9" w14:textId="2CC097E9" w:rsidR="00D3631C" w:rsidRPr="00AF4198" w:rsidRDefault="0005056B" w:rsidP="00337002">
      <w:pPr>
        <w:pStyle w:val="ListParagraph"/>
        <w:numPr>
          <w:ilvl w:val="0"/>
          <w:numId w:val="25"/>
        </w:numPr>
        <w:rPr>
          <w:rFonts w:ascii="Segoe UI Light" w:hAnsi="Segoe UI Light" w:cs="Segoe UI Light"/>
        </w:rPr>
      </w:pPr>
      <w:r w:rsidRPr="00AF4198">
        <w:rPr>
          <w:rFonts w:ascii="Segoe UI Light" w:hAnsi="Segoe UI Light" w:cs="Segoe UI Light"/>
        </w:rPr>
        <w:t>You can use the Teams’ option to chat to the manager.</w:t>
      </w:r>
    </w:p>
    <w:p w14:paraId="58BD0E54" w14:textId="36378DE4" w:rsidR="007F2D64" w:rsidRPr="00AF4198" w:rsidRDefault="0005056B" w:rsidP="00337002">
      <w:pPr>
        <w:pStyle w:val="ListParagraph"/>
        <w:numPr>
          <w:ilvl w:val="0"/>
          <w:numId w:val="25"/>
        </w:numPr>
        <w:rPr>
          <w:rFonts w:ascii="Segoe UI Light" w:hAnsi="Segoe UI Light" w:cs="Segoe UI Light"/>
        </w:rPr>
      </w:pPr>
      <w:r w:rsidRPr="00AF4198">
        <w:rPr>
          <w:rFonts w:ascii="Segoe UI Light" w:hAnsi="Segoe UI Light" w:cs="Segoe UI Light"/>
        </w:rPr>
        <w:t>Click on Check-In. This updates the Check-In time and check</w:t>
      </w:r>
      <w:r w:rsidR="00155D47" w:rsidRPr="00AF4198">
        <w:rPr>
          <w:rFonts w:ascii="Segoe UI Light" w:hAnsi="Segoe UI Light" w:cs="Segoe UI Light"/>
        </w:rPr>
        <w:t>s in the user.</w:t>
      </w:r>
    </w:p>
    <w:p w14:paraId="55F28E33" w14:textId="133F7639" w:rsidR="00293D6A" w:rsidRPr="00AF4198" w:rsidRDefault="00C72B12" w:rsidP="00293D6A">
      <w:pPr>
        <w:ind w:left="360"/>
        <w:rPr>
          <w:rFonts w:ascii="Segoe UI Light" w:hAnsi="Segoe UI Light" w:cs="Segoe UI Light"/>
        </w:rPr>
      </w:pPr>
      <w:r w:rsidRPr="00AF4198">
        <w:rPr>
          <w:rFonts w:ascii="Segoe UI Light" w:hAnsi="Segoe UI Light" w:cs="Segoe UI Light"/>
          <w:noProof/>
        </w:rPr>
        <w:drawing>
          <wp:inline distT="0" distB="0" distL="0" distR="0" wp14:anchorId="04A722B5" wp14:editId="06768241">
            <wp:extent cx="1976257" cy="4096512"/>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0855" cy="4147500"/>
                    </a:xfrm>
                    <a:prstGeom prst="rect">
                      <a:avLst/>
                    </a:prstGeom>
                  </pic:spPr>
                </pic:pic>
              </a:graphicData>
            </a:graphic>
          </wp:inline>
        </w:drawing>
      </w:r>
    </w:p>
    <w:p w14:paraId="58EEC167" w14:textId="41C4F0F2" w:rsidR="00C72B12" w:rsidRPr="00AF4198" w:rsidRDefault="00741E7A" w:rsidP="00293D6A">
      <w:pPr>
        <w:ind w:left="360"/>
        <w:rPr>
          <w:rFonts w:ascii="Segoe UI Light" w:hAnsi="Segoe UI Light" w:cs="Segoe UI Light"/>
        </w:rPr>
      </w:pPr>
      <w:r w:rsidRPr="00AF4198">
        <w:rPr>
          <w:rFonts w:ascii="Segoe UI Light" w:hAnsi="Segoe UI Light" w:cs="Segoe UI Light"/>
        </w:rPr>
        <w:lastRenderedPageBreak/>
        <w:t xml:space="preserve">  </w:t>
      </w:r>
    </w:p>
    <w:p w14:paraId="3BBDAF7C" w14:textId="0AF51052" w:rsidR="00155D47" w:rsidRPr="00AF4198" w:rsidRDefault="00155D47" w:rsidP="00337002">
      <w:pPr>
        <w:pStyle w:val="ListParagraph"/>
        <w:numPr>
          <w:ilvl w:val="0"/>
          <w:numId w:val="25"/>
        </w:numPr>
        <w:rPr>
          <w:rFonts w:ascii="Segoe UI Light" w:hAnsi="Segoe UI Light" w:cs="Segoe UI Light"/>
        </w:rPr>
      </w:pPr>
      <w:r w:rsidRPr="00AF4198">
        <w:rPr>
          <w:rFonts w:ascii="Segoe UI Light" w:hAnsi="Segoe UI Light" w:cs="Segoe UI Light"/>
        </w:rPr>
        <w:t>Note the update</w:t>
      </w:r>
      <w:r w:rsidR="00C40F39" w:rsidRPr="00AF4198">
        <w:rPr>
          <w:rFonts w:ascii="Segoe UI Light" w:hAnsi="Segoe UI Light" w:cs="Segoe UI Light"/>
        </w:rPr>
        <w:t>d</w:t>
      </w:r>
      <w:r w:rsidRPr="00AF4198">
        <w:rPr>
          <w:rFonts w:ascii="Segoe UI Light" w:hAnsi="Segoe UI Light" w:cs="Segoe UI Light"/>
        </w:rPr>
        <w:t xml:space="preserve"> values on the home screen</w:t>
      </w:r>
      <w:r w:rsidR="00C40F39" w:rsidRPr="00AF4198">
        <w:rPr>
          <w:rFonts w:ascii="Segoe UI Light" w:hAnsi="Segoe UI Light" w:cs="Segoe UI Light"/>
        </w:rPr>
        <w:t>.</w:t>
      </w:r>
    </w:p>
    <w:p w14:paraId="6E66E0E8" w14:textId="1EA893BF" w:rsidR="00155D47" w:rsidRPr="00AF4198" w:rsidRDefault="00F71C1A" w:rsidP="00155D47">
      <w:pPr>
        <w:ind w:left="360"/>
        <w:rPr>
          <w:rFonts w:ascii="Segoe UI Light" w:hAnsi="Segoe UI Light" w:cs="Segoe UI Light"/>
        </w:rPr>
      </w:pPr>
      <w:r w:rsidRPr="00AF4198">
        <w:rPr>
          <w:rFonts w:ascii="Segoe UI Light" w:hAnsi="Segoe UI Light" w:cs="Segoe UI Light"/>
          <w:noProof/>
        </w:rPr>
        <w:drawing>
          <wp:inline distT="0" distB="0" distL="0" distR="0" wp14:anchorId="4438BE0F" wp14:editId="15DAC768">
            <wp:extent cx="1929016" cy="3935578"/>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1647" cy="3981750"/>
                    </a:xfrm>
                    <a:prstGeom prst="rect">
                      <a:avLst/>
                    </a:prstGeom>
                  </pic:spPr>
                </pic:pic>
              </a:graphicData>
            </a:graphic>
          </wp:inline>
        </w:drawing>
      </w:r>
    </w:p>
    <w:p w14:paraId="2207E43A" w14:textId="418D94F9" w:rsidR="00F71C1A" w:rsidRPr="00AF4198" w:rsidRDefault="00F71C1A" w:rsidP="00337002">
      <w:pPr>
        <w:pStyle w:val="ListParagraph"/>
        <w:numPr>
          <w:ilvl w:val="0"/>
          <w:numId w:val="25"/>
        </w:numPr>
        <w:rPr>
          <w:rFonts w:ascii="Segoe UI Light" w:hAnsi="Segoe UI Light" w:cs="Segoe UI Light"/>
        </w:rPr>
      </w:pPr>
      <w:r w:rsidRPr="00AF4198">
        <w:rPr>
          <w:rFonts w:ascii="Segoe UI Light" w:hAnsi="Segoe UI Light" w:cs="Segoe UI Light"/>
        </w:rPr>
        <w:t xml:space="preserve">Click on Check-Out. This updates the Check-out time and checks </w:t>
      </w:r>
      <w:r w:rsidR="00293D6A" w:rsidRPr="00AF4198">
        <w:rPr>
          <w:rFonts w:ascii="Segoe UI Light" w:hAnsi="Segoe UI Light" w:cs="Segoe UI Light"/>
        </w:rPr>
        <w:t>out</w:t>
      </w:r>
      <w:r w:rsidRPr="00AF4198">
        <w:rPr>
          <w:rFonts w:ascii="Segoe UI Light" w:hAnsi="Segoe UI Light" w:cs="Segoe UI Light"/>
        </w:rPr>
        <w:t xml:space="preserve"> the user.</w:t>
      </w:r>
    </w:p>
    <w:p w14:paraId="4E62F3F5" w14:textId="55F1364E" w:rsidR="00F71C1A" w:rsidRPr="00AF4198" w:rsidRDefault="00E53799" w:rsidP="00E53799">
      <w:pPr>
        <w:ind w:left="360"/>
        <w:rPr>
          <w:rFonts w:ascii="Segoe UI Light" w:hAnsi="Segoe UI Light" w:cs="Segoe UI Light"/>
        </w:rPr>
      </w:pPr>
      <w:r w:rsidRPr="00AF4198">
        <w:rPr>
          <w:rFonts w:ascii="Segoe UI Light" w:hAnsi="Segoe UI Light" w:cs="Segoe UI Light"/>
          <w:noProof/>
        </w:rPr>
        <w:drawing>
          <wp:inline distT="0" distB="0" distL="0" distR="0" wp14:anchorId="21BD3BF5" wp14:editId="7E7CD4AB">
            <wp:extent cx="1858222" cy="383316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73087" cy="3863828"/>
                    </a:xfrm>
                    <a:prstGeom prst="rect">
                      <a:avLst/>
                    </a:prstGeom>
                  </pic:spPr>
                </pic:pic>
              </a:graphicData>
            </a:graphic>
          </wp:inline>
        </w:drawing>
      </w:r>
    </w:p>
    <w:p w14:paraId="5905EEDC" w14:textId="77777777" w:rsidR="00E53799" w:rsidRPr="00AF4198" w:rsidRDefault="00E53799" w:rsidP="00E53799">
      <w:pPr>
        <w:ind w:left="360"/>
        <w:rPr>
          <w:rFonts w:ascii="Segoe UI Light" w:hAnsi="Segoe UI Light" w:cs="Segoe UI Light"/>
        </w:rPr>
      </w:pPr>
    </w:p>
    <w:p w14:paraId="0BE652AA" w14:textId="77777777" w:rsidR="00E53799" w:rsidRPr="00AF4198" w:rsidRDefault="00E53799" w:rsidP="00337002">
      <w:pPr>
        <w:pStyle w:val="ListParagraph"/>
        <w:numPr>
          <w:ilvl w:val="0"/>
          <w:numId w:val="25"/>
        </w:numPr>
        <w:rPr>
          <w:rFonts w:ascii="Segoe UI Light" w:hAnsi="Segoe UI Light" w:cs="Segoe UI Light"/>
        </w:rPr>
      </w:pPr>
      <w:r w:rsidRPr="00AF4198">
        <w:rPr>
          <w:rFonts w:ascii="Segoe UI Light" w:hAnsi="Segoe UI Light" w:cs="Segoe UI Light"/>
        </w:rPr>
        <w:t>Note the updated values on the home screen.</w:t>
      </w:r>
    </w:p>
    <w:p w14:paraId="22BF5828" w14:textId="600E329A" w:rsidR="00E53799" w:rsidRPr="00AF4198" w:rsidRDefault="000C612B" w:rsidP="00E53799">
      <w:pPr>
        <w:ind w:left="360"/>
        <w:rPr>
          <w:rFonts w:ascii="Segoe UI Light" w:hAnsi="Segoe UI Light" w:cs="Segoe UI Light"/>
        </w:rPr>
      </w:pPr>
      <w:r w:rsidRPr="00AF4198">
        <w:rPr>
          <w:rFonts w:ascii="Segoe UI Light" w:hAnsi="Segoe UI Light" w:cs="Segoe UI Light"/>
          <w:noProof/>
        </w:rPr>
        <w:drawing>
          <wp:inline distT="0" distB="0" distL="0" distR="0" wp14:anchorId="1BB827F9" wp14:editId="326D9AAC">
            <wp:extent cx="2443723" cy="5047488"/>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56536" cy="5073953"/>
                    </a:xfrm>
                    <a:prstGeom prst="rect">
                      <a:avLst/>
                    </a:prstGeom>
                  </pic:spPr>
                </pic:pic>
              </a:graphicData>
            </a:graphic>
          </wp:inline>
        </w:drawing>
      </w:r>
    </w:p>
    <w:p w14:paraId="02E4742E" w14:textId="77777777" w:rsidR="00CC43D9" w:rsidRPr="00AF4198" w:rsidRDefault="00CC43D9" w:rsidP="00C57573">
      <w:pPr>
        <w:pStyle w:val="Heading2"/>
        <w:rPr>
          <w:rFonts w:ascii="Segoe UI Light" w:hAnsi="Segoe UI Light" w:cs="Segoe UI Light"/>
        </w:rPr>
      </w:pPr>
    </w:p>
    <w:p w14:paraId="6C84C00A" w14:textId="705B7DA6" w:rsidR="00C65C3A" w:rsidRPr="00AF4198" w:rsidRDefault="00C65C3A" w:rsidP="00C65C3A">
      <w:pPr>
        <w:pStyle w:val="Heading2"/>
        <w:rPr>
          <w:rFonts w:ascii="Segoe UI Light" w:hAnsi="Segoe UI Light" w:cs="Segoe UI Light"/>
        </w:rPr>
      </w:pPr>
      <w:r w:rsidRPr="00AF4198">
        <w:rPr>
          <w:rFonts w:ascii="Segoe UI Light" w:hAnsi="Segoe UI Light" w:cs="Segoe UI Light"/>
        </w:rPr>
        <w:t xml:space="preserve">Managing access for </w:t>
      </w:r>
      <w:r w:rsidR="00530C76" w:rsidRPr="00AF4198">
        <w:rPr>
          <w:rFonts w:ascii="Segoe UI Light" w:hAnsi="Segoe UI Light" w:cs="Segoe UI Light"/>
        </w:rPr>
        <w:t>pending requests</w:t>
      </w:r>
    </w:p>
    <w:p w14:paraId="70A0A2BD" w14:textId="02BAC23D" w:rsidR="00E856B8" w:rsidRPr="00AF4198" w:rsidRDefault="00E856B8" w:rsidP="00E856B8">
      <w:pPr>
        <w:rPr>
          <w:rFonts w:ascii="Segoe UI Light" w:hAnsi="Segoe UI Light" w:cs="Segoe UI Light"/>
        </w:rPr>
      </w:pPr>
      <w:r w:rsidRPr="00AF4198">
        <w:rPr>
          <w:rFonts w:ascii="Segoe UI Light" w:hAnsi="Segoe UI Light" w:cs="Segoe UI Light"/>
        </w:rPr>
        <w:t>There could be instances where a</w:t>
      </w:r>
      <w:r w:rsidR="00325290" w:rsidRPr="00AF4198">
        <w:rPr>
          <w:rFonts w:ascii="Segoe UI Light" w:hAnsi="Segoe UI Light" w:cs="Segoe UI Light"/>
        </w:rPr>
        <w:t xml:space="preserve"> </w:t>
      </w:r>
      <w:r w:rsidR="00027971" w:rsidRPr="00AF4198">
        <w:rPr>
          <w:rFonts w:ascii="Segoe UI Light" w:hAnsi="Segoe UI Light" w:cs="Segoe UI Light"/>
        </w:rPr>
        <w:t xml:space="preserve">user requires access to the building </w:t>
      </w:r>
      <w:r w:rsidR="0070637C" w:rsidRPr="00AF4198">
        <w:rPr>
          <w:rFonts w:ascii="Segoe UI Light" w:hAnsi="Segoe UI Light" w:cs="Segoe UI Light"/>
        </w:rPr>
        <w:t xml:space="preserve">and their request for access </w:t>
      </w:r>
      <w:r w:rsidR="005F3357" w:rsidRPr="00AF4198">
        <w:rPr>
          <w:rFonts w:ascii="Segoe UI Light" w:hAnsi="Segoe UI Light" w:cs="Segoe UI Light"/>
        </w:rPr>
        <w:t>has not</w:t>
      </w:r>
      <w:r w:rsidR="005A11DD" w:rsidRPr="00AF4198">
        <w:rPr>
          <w:rFonts w:ascii="Segoe UI Light" w:hAnsi="Segoe UI Light" w:cs="Segoe UI Light"/>
        </w:rPr>
        <w:t xml:space="preserve"> yet been approved by their manager.</w:t>
      </w:r>
      <w:r w:rsidR="005D4069" w:rsidRPr="00AF4198">
        <w:rPr>
          <w:rFonts w:ascii="Segoe UI Light" w:hAnsi="Segoe UI Light" w:cs="Segoe UI Light"/>
        </w:rPr>
        <w:t xml:space="preserve"> In this instance</w:t>
      </w:r>
      <w:r w:rsidR="006F558A" w:rsidRPr="00AF4198">
        <w:rPr>
          <w:rFonts w:ascii="Segoe UI Light" w:hAnsi="Segoe UI Light" w:cs="Segoe UI Light"/>
        </w:rPr>
        <w:t xml:space="preserve">, security can </w:t>
      </w:r>
      <w:r w:rsidR="005F3357" w:rsidRPr="00AF4198">
        <w:rPr>
          <w:rFonts w:ascii="Segoe UI Light" w:hAnsi="Segoe UI Light" w:cs="Segoe UI Light"/>
        </w:rPr>
        <w:t>chat with user’s manager and grant access to the user.</w:t>
      </w:r>
      <w:r w:rsidR="002331CD" w:rsidRPr="00AF4198">
        <w:rPr>
          <w:rFonts w:ascii="Segoe UI Light" w:hAnsi="Segoe UI Light" w:cs="Segoe UI Light"/>
        </w:rPr>
        <w:t xml:space="preserve"> To do this security user can:</w:t>
      </w:r>
    </w:p>
    <w:p w14:paraId="75AF36CE" w14:textId="6E69150F" w:rsidR="002331CD" w:rsidRPr="00AF4198" w:rsidRDefault="000B4D25" w:rsidP="002331CD">
      <w:pPr>
        <w:pStyle w:val="ListParagraph"/>
        <w:numPr>
          <w:ilvl w:val="0"/>
          <w:numId w:val="27"/>
        </w:numPr>
        <w:rPr>
          <w:rFonts w:ascii="Segoe UI Light" w:hAnsi="Segoe UI Light" w:cs="Segoe UI Light"/>
        </w:rPr>
      </w:pPr>
      <w:r w:rsidRPr="00AF4198">
        <w:rPr>
          <w:rFonts w:ascii="Segoe UI Light" w:hAnsi="Segoe UI Light" w:cs="Segoe UI Light"/>
        </w:rPr>
        <w:t>Login to the Building Access Security App.</w:t>
      </w:r>
    </w:p>
    <w:p w14:paraId="16D6E5F0" w14:textId="12376458" w:rsidR="00B14D56" w:rsidRPr="00AF4198" w:rsidRDefault="00394BFA" w:rsidP="002331CD">
      <w:pPr>
        <w:pStyle w:val="ListParagraph"/>
        <w:numPr>
          <w:ilvl w:val="0"/>
          <w:numId w:val="27"/>
        </w:numPr>
        <w:rPr>
          <w:rFonts w:ascii="Segoe UI Light" w:hAnsi="Segoe UI Light" w:cs="Segoe UI Light"/>
        </w:rPr>
      </w:pPr>
      <w:r w:rsidRPr="00AF4198">
        <w:rPr>
          <w:rFonts w:ascii="Segoe UI Light" w:hAnsi="Segoe UI Light" w:cs="Segoe UI Light"/>
        </w:rPr>
        <w:t>Follow the instructions above to scan request QR code</w:t>
      </w:r>
      <w:r w:rsidR="00483AA6" w:rsidRPr="00AF4198">
        <w:rPr>
          <w:rFonts w:ascii="Segoe UI Light" w:hAnsi="Segoe UI Light" w:cs="Segoe UI Light"/>
        </w:rPr>
        <w:t>.</w:t>
      </w:r>
    </w:p>
    <w:p w14:paraId="1B438E2C" w14:textId="27D9F515" w:rsidR="00483AA6" w:rsidRPr="00AF4198" w:rsidRDefault="00483AA6" w:rsidP="002331CD">
      <w:pPr>
        <w:pStyle w:val="ListParagraph"/>
        <w:numPr>
          <w:ilvl w:val="0"/>
          <w:numId w:val="27"/>
        </w:numPr>
        <w:rPr>
          <w:rFonts w:ascii="Segoe UI Light" w:hAnsi="Segoe UI Light" w:cs="Segoe UI Light"/>
        </w:rPr>
      </w:pPr>
      <w:r w:rsidRPr="00AF4198">
        <w:rPr>
          <w:rFonts w:ascii="Segoe UI Light" w:hAnsi="Segoe UI Light" w:cs="Segoe UI Light"/>
        </w:rPr>
        <w:t>Or you can search for User’s Access Key from the Request List</w:t>
      </w:r>
      <w:r w:rsidR="00715A69" w:rsidRPr="00AF4198">
        <w:rPr>
          <w:rFonts w:ascii="Segoe UI Light" w:hAnsi="Segoe UI Light" w:cs="Segoe UI Light"/>
        </w:rPr>
        <w:t>. Make sure to keep the Pending Approval check box checked.</w:t>
      </w:r>
      <w:r w:rsidR="0050575A" w:rsidRPr="00AF4198">
        <w:rPr>
          <w:rFonts w:ascii="Segoe UI Light" w:hAnsi="Segoe UI Light" w:cs="Segoe UI Light"/>
        </w:rPr>
        <w:t xml:space="preserve"> Click on </w:t>
      </w:r>
      <w:r w:rsidR="00961483" w:rsidRPr="00AF4198">
        <w:rPr>
          <w:rFonts w:ascii="Segoe UI Light" w:hAnsi="Segoe UI Light" w:cs="Segoe UI Light"/>
        </w:rPr>
        <w:t>the request.</w:t>
      </w:r>
    </w:p>
    <w:p w14:paraId="18191B28" w14:textId="5342C0CA" w:rsidR="00715A69" w:rsidRPr="00AF4198" w:rsidRDefault="0050575A" w:rsidP="00715A69">
      <w:pPr>
        <w:ind w:left="360"/>
        <w:rPr>
          <w:rFonts w:ascii="Segoe UI Light" w:hAnsi="Segoe UI Light" w:cs="Segoe UI Light"/>
        </w:rPr>
      </w:pPr>
      <w:r w:rsidRPr="00AF4198">
        <w:rPr>
          <w:rFonts w:ascii="Segoe UI Light" w:hAnsi="Segoe UI Light" w:cs="Segoe UI Light"/>
          <w:noProof/>
        </w:rPr>
        <w:lastRenderedPageBreak/>
        <w:drawing>
          <wp:inline distT="0" distB="0" distL="0" distR="0" wp14:anchorId="42EAFAA5" wp14:editId="6A764C7F">
            <wp:extent cx="2363830" cy="486460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74958" cy="4887508"/>
                    </a:xfrm>
                    <a:prstGeom prst="rect">
                      <a:avLst/>
                    </a:prstGeom>
                  </pic:spPr>
                </pic:pic>
              </a:graphicData>
            </a:graphic>
          </wp:inline>
        </w:drawing>
      </w:r>
    </w:p>
    <w:p w14:paraId="411CC998" w14:textId="58A153F5" w:rsidR="00394BFA" w:rsidRPr="00AF4198" w:rsidRDefault="00C91926" w:rsidP="002331CD">
      <w:pPr>
        <w:pStyle w:val="ListParagraph"/>
        <w:numPr>
          <w:ilvl w:val="0"/>
          <w:numId w:val="27"/>
        </w:numPr>
        <w:rPr>
          <w:rFonts w:ascii="Segoe UI Light" w:hAnsi="Segoe UI Light" w:cs="Segoe UI Light"/>
        </w:rPr>
      </w:pPr>
      <w:r w:rsidRPr="00AF4198">
        <w:rPr>
          <w:rFonts w:ascii="Segoe UI Light" w:hAnsi="Segoe UI Light" w:cs="Segoe UI Light"/>
        </w:rPr>
        <w:t>You will be directed to User’s request with status Pending Approval</w:t>
      </w:r>
    </w:p>
    <w:p w14:paraId="78EF4390" w14:textId="70DA5B05" w:rsidR="00C91926" w:rsidRPr="00AF4198" w:rsidRDefault="006B6AB5" w:rsidP="00C91926">
      <w:pPr>
        <w:rPr>
          <w:rFonts w:ascii="Segoe UI Light" w:hAnsi="Segoe UI Light" w:cs="Segoe UI Light"/>
        </w:rPr>
      </w:pPr>
      <w:r w:rsidRPr="00AF4198">
        <w:rPr>
          <w:rFonts w:ascii="Segoe UI Light" w:hAnsi="Segoe UI Light" w:cs="Segoe UI Light"/>
          <w:noProof/>
        </w:rPr>
        <w:lastRenderedPageBreak/>
        <w:drawing>
          <wp:inline distT="0" distB="0" distL="0" distR="0" wp14:anchorId="03E2C462" wp14:editId="5E968CB9">
            <wp:extent cx="2114093" cy="4365947"/>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40238" cy="4419941"/>
                    </a:xfrm>
                    <a:prstGeom prst="rect">
                      <a:avLst/>
                    </a:prstGeom>
                  </pic:spPr>
                </pic:pic>
              </a:graphicData>
            </a:graphic>
          </wp:inline>
        </w:drawing>
      </w:r>
    </w:p>
    <w:p w14:paraId="5F8F2A1A" w14:textId="43DC381B" w:rsidR="006B6AB5" w:rsidRPr="00AF4198" w:rsidRDefault="00A13A95" w:rsidP="006B6AB5">
      <w:pPr>
        <w:pStyle w:val="ListParagraph"/>
        <w:numPr>
          <w:ilvl w:val="0"/>
          <w:numId w:val="27"/>
        </w:numPr>
        <w:rPr>
          <w:rFonts w:ascii="Segoe UI Light" w:hAnsi="Segoe UI Light" w:cs="Segoe UI Light"/>
        </w:rPr>
      </w:pPr>
      <w:r w:rsidRPr="00AF4198">
        <w:rPr>
          <w:rFonts w:ascii="Segoe UI Light" w:hAnsi="Segoe UI Light" w:cs="Segoe UI Light"/>
        </w:rPr>
        <w:t>You can click the Teams icon to chat to the manager re the status of User’s request.</w:t>
      </w:r>
    </w:p>
    <w:p w14:paraId="198C43B3" w14:textId="51366F57" w:rsidR="00A13A95" w:rsidRPr="00AF4198" w:rsidRDefault="00A13A95" w:rsidP="006B6AB5">
      <w:pPr>
        <w:pStyle w:val="ListParagraph"/>
        <w:numPr>
          <w:ilvl w:val="0"/>
          <w:numId w:val="27"/>
        </w:numPr>
        <w:rPr>
          <w:rFonts w:ascii="Segoe UI Light" w:hAnsi="Segoe UI Light" w:cs="Segoe UI Light"/>
        </w:rPr>
      </w:pPr>
      <w:r w:rsidRPr="00AF4198">
        <w:rPr>
          <w:rFonts w:ascii="Segoe UI Light" w:hAnsi="Segoe UI Light" w:cs="Segoe UI Light"/>
        </w:rPr>
        <w:t xml:space="preserve">You can </w:t>
      </w:r>
      <w:r w:rsidR="009E59BF" w:rsidRPr="00AF4198">
        <w:rPr>
          <w:rFonts w:ascii="Segoe UI Light" w:hAnsi="Segoe UI Light" w:cs="Segoe UI Light"/>
        </w:rPr>
        <w:t>check Check-In. This approves the user’s access request and checks them in to the building.</w:t>
      </w:r>
    </w:p>
    <w:p w14:paraId="11A5110B" w14:textId="167C9B81" w:rsidR="009E59BF" w:rsidRPr="00AF4198" w:rsidRDefault="00383785" w:rsidP="009E59BF">
      <w:pPr>
        <w:ind w:left="142"/>
        <w:rPr>
          <w:rFonts w:ascii="Segoe UI Light" w:hAnsi="Segoe UI Light" w:cs="Segoe UI Light"/>
        </w:rPr>
      </w:pPr>
      <w:r w:rsidRPr="00AF4198">
        <w:rPr>
          <w:rFonts w:ascii="Segoe UI Light" w:hAnsi="Segoe UI Light" w:cs="Segoe UI Light"/>
          <w:noProof/>
        </w:rPr>
        <w:lastRenderedPageBreak/>
        <w:drawing>
          <wp:inline distT="0" distB="0" distL="0" distR="0" wp14:anchorId="45665CF5" wp14:editId="0904CED1">
            <wp:extent cx="2340864" cy="4774895"/>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90277" cy="4875688"/>
                    </a:xfrm>
                    <a:prstGeom prst="rect">
                      <a:avLst/>
                    </a:prstGeom>
                  </pic:spPr>
                </pic:pic>
              </a:graphicData>
            </a:graphic>
          </wp:inline>
        </w:drawing>
      </w:r>
    </w:p>
    <w:p w14:paraId="5446C083" w14:textId="7B78529F" w:rsidR="00383785" w:rsidRPr="00AF4198" w:rsidRDefault="00383785" w:rsidP="00383785">
      <w:pPr>
        <w:pStyle w:val="ListParagraph"/>
        <w:numPr>
          <w:ilvl w:val="0"/>
          <w:numId w:val="27"/>
        </w:numPr>
        <w:rPr>
          <w:rFonts w:ascii="Segoe UI Light" w:hAnsi="Segoe UI Light" w:cs="Segoe UI Light"/>
        </w:rPr>
      </w:pPr>
      <w:r w:rsidRPr="00AF4198">
        <w:rPr>
          <w:rFonts w:ascii="Segoe UI Light" w:hAnsi="Segoe UI Light" w:cs="Segoe UI Light"/>
        </w:rPr>
        <w:t>Click Check-Out to check user out of the building.</w:t>
      </w:r>
    </w:p>
    <w:p w14:paraId="52069B6A" w14:textId="2CBA2470" w:rsidR="00C4306B" w:rsidRPr="00AF4198" w:rsidRDefault="00C4306B" w:rsidP="00C4306B">
      <w:pPr>
        <w:rPr>
          <w:rFonts w:ascii="Segoe UI Light" w:hAnsi="Segoe UI Light" w:cs="Segoe UI Light"/>
        </w:rPr>
      </w:pPr>
    </w:p>
    <w:p w14:paraId="7C14AC8F" w14:textId="358F314F" w:rsidR="00C4306B" w:rsidRPr="00AF4198" w:rsidRDefault="00467861" w:rsidP="00467861">
      <w:pPr>
        <w:pStyle w:val="Heading1"/>
        <w:rPr>
          <w:rFonts w:ascii="Segoe UI Light" w:hAnsi="Segoe UI Light" w:cs="Segoe UI Light"/>
        </w:rPr>
      </w:pPr>
      <w:r w:rsidRPr="00AF4198">
        <w:rPr>
          <w:rFonts w:ascii="Segoe UI Light" w:hAnsi="Segoe UI Light" w:cs="Segoe UI Light"/>
        </w:rPr>
        <w:t>Updating the A</w:t>
      </w:r>
      <w:r w:rsidR="00D272B9" w:rsidRPr="00AF4198">
        <w:rPr>
          <w:rFonts w:ascii="Segoe UI Light" w:hAnsi="Segoe UI Light" w:cs="Segoe UI Light"/>
        </w:rPr>
        <w:t>pplications</w:t>
      </w:r>
    </w:p>
    <w:p w14:paraId="1CFB74B2" w14:textId="0C9B74F7" w:rsidR="002B4EA2" w:rsidRPr="00AF4198" w:rsidRDefault="002B4EA2" w:rsidP="002B4EA2">
      <w:pPr>
        <w:rPr>
          <w:rFonts w:ascii="Segoe UI Light" w:hAnsi="Segoe UI Light" w:cs="Segoe UI Light"/>
        </w:rPr>
      </w:pPr>
      <w:r w:rsidRPr="00AF4198">
        <w:rPr>
          <w:rFonts w:ascii="Segoe UI Light" w:hAnsi="Segoe UI Light" w:cs="Segoe UI Light"/>
        </w:rPr>
        <w:t>If you have already completed the steps for installing the apps, it is not necessary to redo every step again. Follow these steps to import the individual app or flow which you would like to update.</w:t>
      </w:r>
    </w:p>
    <w:p w14:paraId="4B305ACC" w14:textId="77777777" w:rsidR="00990CAD" w:rsidRPr="00AF4198" w:rsidRDefault="002B4EA2" w:rsidP="002B4EA2">
      <w:pPr>
        <w:rPr>
          <w:rFonts w:ascii="Segoe UI Light" w:hAnsi="Segoe UI Light" w:cs="Segoe UI Light"/>
        </w:rPr>
      </w:pPr>
      <w:r w:rsidRPr="00AF4198">
        <w:rPr>
          <w:rFonts w:ascii="Segoe UI Light" w:hAnsi="Segoe UI Light" w:cs="Segoe UI Light"/>
        </w:rPr>
        <w:t xml:space="preserve">Start by downloading the new </w:t>
      </w:r>
      <w:r w:rsidR="00495A67" w:rsidRPr="00AF4198">
        <w:rPr>
          <w:rFonts w:ascii="Segoe UI Light" w:hAnsi="Segoe UI Light" w:cs="Segoe UI Light"/>
        </w:rPr>
        <w:t>BuildingAccessApp</w:t>
      </w:r>
      <w:r w:rsidRPr="00AF4198">
        <w:rPr>
          <w:rFonts w:ascii="Segoe UI Light" w:hAnsi="Segoe UI Light" w:cs="Segoe UI Light"/>
        </w:rPr>
        <w:t xml:space="preserve">.zip file from this </w:t>
      </w:r>
      <w:proofErr w:type="spellStart"/>
      <w:r w:rsidRPr="00AF4198">
        <w:rPr>
          <w:rFonts w:ascii="Segoe UI Light" w:hAnsi="Segoe UI Light" w:cs="Segoe UI Light"/>
        </w:rPr>
        <w:t>github</w:t>
      </w:r>
      <w:proofErr w:type="spellEnd"/>
      <w:r w:rsidRPr="00AF4198">
        <w:rPr>
          <w:rFonts w:ascii="Segoe UI Light" w:hAnsi="Segoe UI Light" w:cs="Segoe UI Light"/>
        </w:rPr>
        <w:t xml:space="preserve"> repository. See the Latest Update section for a table of the latest versions</w:t>
      </w:r>
      <w:r w:rsidR="00990CAD" w:rsidRPr="00AF4198">
        <w:rPr>
          <w:rFonts w:ascii="Segoe UI Light" w:hAnsi="Segoe UI Light" w:cs="Segoe UI Light"/>
        </w:rPr>
        <w:t>.</w:t>
      </w:r>
    </w:p>
    <w:p w14:paraId="51637F90" w14:textId="22E1CADE" w:rsidR="00AF5AFF" w:rsidRPr="00AF4198" w:rsidRDefault="002B4EA2" w:rsidP="002B4EA2">
      <w:pPr>
        <w:rPr>
          <w:rFonts w:ascii="Segoe UI Light" w:hAnsi="Segoe UI Light" w:cs="Segoe UI Light"/>
        </w:rPr>
      </w:pPr>
      <w:r w:rsidRPr="00AF4198">
        <w:rPr>
          <w:rFonts w:ascii="Segoe UI Light" w:hAnsi="Segoe UI Light" w:cs="Segoe UI Light"/>
          <w:b/>
          <w:bCs/>
        </w:rPr>
        <w:t>Important:</w:t>
      </w:r>
      <w:r w:rsidRPr="00AF4198">
        <w:rPr>
          <w:rFonts w:ascii="Segoe UI Light" w:hAnsi="Segoe UI Light" w:cs="Segoe UI Light"/>
        </w:rPr>
        <w:t xml:space="preserve"> updating an app will replace any customizations you have made to the template. Please document any revisions to menus and formulas separately before proceeding. You can also save the original app to your computer as </w:t>
      </w:r>
      <w:proofErr w:type="gramStart"/>
      <w:r w:rsidRPr="00AF4198">
        <w:rPr>
          <w:rFonts w:ascii="Segoe UI Light" w:hAnsi="Segoe UI Light" w:cs="Segoe UI Light"/>
        </w:rPr>
        <w:t>an .</w:t>
      </w:r>
      <w:proofErr w:type="spellStart"/>
      <w:r w:rsidRPr="00AF4198">
        <w:rPr>
          <w:rFonts w:ascii="Segoe UI Light" w:hAnsi="Segoe UI Light" w:cs="Segoe UI Light"/>
        </w:rPr>
        <w:t>msapp</w:t>
      </w:r>
      <w:proofErr w:type="spellEnd"/>
      <w:proofErr w:type="gramEnd"/>
      <w:r w:rsidRPr="00AF4198">
        <w:rPr>
          <w:rFonts w:ascii="Segoe UI Light" w:hAnsi="Segoe UI Light" w:cs="Segoe UI Light"/>
        </w:rPr>
        <w:t xml:space="preserve"> file and open it in another browser tab to copy content over to the new version. Note that you can always revert to a previous version by accessing the version history of an app.</w:t>
      </w:r>
    </w:p>
    <w:p w14:paraId="27AE390A" w14:textId="584EBB58" w:rsidR="00774A11" w:rsidRPr="00AF4198" w:rsidRDefault="00990CAD" w:rsidP="000923BA">
      <w:pPr>
        <w:pStyle w:val="Heading2"/>
        <w:rPr>
          <w:rFonts w:ascii="Segoe UI Light" w:hAnsi="Segoe UI Light" w:cs="Segoe UI Light"/>
        </w:rPr>
      </w:pPr>
      <w:r w:rsidRPr="00AF4198">
        <w:rPr>
          <w:rFonts w:ascii="Segoe UI Light" w:hAnsi="Segoe UI Light" w:cs="Segoe UI Light"/>
        </w:rPr>
        <w:t>To update the app:</w:t>
      </w:r>
    </w:p>
    <w:p w14:paraId="5F7612E2" w14:textId="63D09FAD" w:rsidR="00990CAD" w:rsidRPr="00AF4198" w:rsidRDefault="00990CAD" w:rsidP="00990CAD">
      <w:pPr>
        <w:pStyle w:val="ListParagraph"/>
        <w:numPr>
          <w:ilvl w:val="0"/>
          <w:numId w:val="29"/>
        </w:numPr>
        <w:rPr>
          <w:rFonts w:ascii="Segoe UI Light" w:hAnsi="Segoe UI Light" w:cs="Segoe UI Light"/>
        </w:rPr>
      </w:pPr>
      <w:r w:rsidRPr="00AF4198">
        <w:rPr>
          <w:rFonts w:ascii="Segoe UI Light" w:hAnsi="Segoe UI Light" w:cs="Segoe UI Light"/>
        </w:rPr>
        <w:t xml:space="preserve">Extract an app you </w:t>
      </w:r>
      <w:r w:rsidR="003F55A4" w:rsidRPr="00AF4198">
        <w:rPr>
          <w:rFonts w:ascii="Segoe UI Light" w:hAnsi="Segoe UI Light" w:cs="Segoe UI Light"/>
        </w:rPr>
        <w:t xml:space="preserve">would like to update. For example, if you want to update the Building Access </w:t>
      </w:r>
      <w:r w:rsidR="00FF31CC" w:rsidRPr="00AF4198">
        <w:rPr>
          <w:rFonts w:ascii="Segoe UI Light" w:hAnsi="Segoe UI Light" w:cs="Segoe UI Light"/>
        </w:rPr>
        <w:t>app.</w:t>
      </w:r>
    </w:p>
    <w:p w14:paraId="558A8989" w14:textId="4A290B52" w:rsidR="00FF31CC" w:rsidRPr="00AF4198" w:rsidRDefault="005F7397" w:rsidP="00990CAD">
      <w:pPr>
        <w:pStyle w:val="ListParagraph"/>
        <w:numPr>
          <w:ilvl w:val="0"/>
          <w:numId w:val="29"/>
        </w:numPr>
        <w:rPr>
          <w:rFonts w:ascii="Segoe UI Light" w:hAnsi="Segoe UI Light" w:cs="Segoe UI Light"/>
        </w:rPr>
      </w:pPr>
      <w:r w:rsidRPr="00AF4198">
        <w:rPr>
          <w:rFonts w:ascii="Segoe UI Light" w:hAnsi="Segoe UI Light" w:cs="Segoe UI Light"/>
        </w:rPr>
        <w:t>Go to make.powerapps.com</w:t>
      </w:r>
    </w:p>
    <w:p w14:paraId="23A42F5E" w14:textId="68C43D28" w:rsidR="005F7397" w:rsidRPr="00AF4198" w:rsidRDefault="005F7397" w:rsidP="00990CAD">
      <w:pPr>
        <w:pStyle w:val="ListParagraph"/>
        <w:numPr>
          <w:ilvl w:val="0"/>
          <w:numId w:val="29"/>
        </w:numPr>
        <w:rPr>
          <w:rFonts w:ascii="Segoe UI Light" w:hAnsi="Segoe UI Light" w:cs="Segoe UI Light"/>
        </w:rPr>
      </w:pPr>
      <w:r w:rsidRPr="00AF4198">
        <w:rPr>
          <w:rFonts w:ascii="Segoe UI Light" w:hAnsi="Segoe UI Light" w:cs="Segoe UI Light"/>
        </w:rPr>
        <w:lastRenderedPageBreak/>
        <w:t>From the left pane, click Apps.</w:t>
      </w:r>
    </w:p>
    <w:p w14:paraId="4B6B1F0B" w14:textId="2DE647DF" w:rsidR="005F7397" w:rsidRPr="00AF4198" w:rsidRDefault="00A070E2" w:rsidP="00990CAD">
      <w:pPr>
        <w:pStyle w:val="ListParagraph"/>
        <w:numPr>
          <w:ilvl w:val="0"/>
          <w:numId w:val="29"/>
        </w:numPr>
        <w:rPr>
          <w:rFonts w:ascii="Segoe UI Light" w:hAnsi="Segoe UI Light" w:cs="Segoe UI Light"/>
        </w:rPr>
      </w:pPr>
      <w:r w:rsidRPr="00AF4198">
        <w:rPr>
          <w:rFonts w:ascii="Segoe UI Light" w:hAnsi="Segoe UI Light" w:cs="Segoe UI Light"/>
        </w:rPr>
        <w:t xml:space="preserve">From the top menu, click Import </w:t>
      </w:r>
      <w:r w:rsidR="00A00EF4" w:rsidRPr="00AF4198">
        <w:rPr>
          <w:rFonts w:ascii="Segoe UI Light" w:hAnsi="Segoe UI Light" w:cs="Segoe UI Light"/>
        </w:rPr>
        <w:t>c</w:t>
      </w:r>
      <w:r w:rsidRPr="00AF4198">
        <w:rPr>
          <w:rFonts w:ascii="Segoe UI Light" w:hAnsi="Segoe UI Light" w:cs="Segoe UI Light"/>
        </w:rPr>
        <w:t xml:space="preserve">anvas </w:t>
      </w:r>
      <w:r w:rsidR="00A00EF4" w:rsidRPr="00AF4198">
        <w:rPr>
          <w:rFonts w:ascii="Segoe UI Light" w:hAnsi="Segoe UI Light" w:cs="Segoe UI Light"/>
        </w:rPr>
        <w:t>a</w:t>
      </w:r>
      <w:r w:rsidRPr="00AF4198">
        <w:rPr>
          <w:rFonts w:ascii="Segoe UI Light" w:hAnsi="Segoe UI Light" w:cs="Segoe UI Light"/>
        </w:rPr>
        <w:t>pp.</w:t>
      </w:r>
    </w:p>
    <w:p w14:paraId="2078DD03" w14:textId="7A13B406" w:rsidR="00A070E2" w:rsidRPr="00AF4198" w:rsidRDefault="004F6B60" w:rsidP="00990CAD">
      <w:pPr>
        <w:pStyle w:val="ListParagraph"/>
        <w:numPr>
          <w:ilvl w:val="0"/>
          <w:numId w:val="29"/>
        </w:numPr>
        <w:rPr>
          <w:rFonts w:ascii="Segoe UI Light" w:hAnsi="Segoe UI Light" w:cs="Segoe UI Light"/>
        </w:rPr>
      </w:pPr>
      <w:r w:rsidRPr="00AF4198">
        <w:rPr>
          <w:rFonts w:ascii="Segoe UI Light" w:hAnsi="Segoe UI Light" w:cs="Segoe UI Light"/>
        </w:rPr>
        <w:t xml:space="preserve">In the Import package screen, </w:t>
      </w:r>
      <w:r w:rsidR="00746136" w:rsidRPr="00AF4198">
        <w:rPr>
          <w:rFonts w:ascii="Segoe UI Light" w:hAnsi="Segoe UI Light" w:cs="Segoe UI Light"/>
        </w:rPr>
        <w:t>click on Upload and browse</w:t>
      </w:r>
      <w:r w:rsidR="007D713D" w:rsidRPr="00AF4198">
        <w:rPr>
          <w:rFonts w:ascii="Segoe UI Light" w:hAnsi="Segoe UI Light" w:cs="Segoe UI Light"/>
        </w:rPr>
        <w:t xml:space="preserve"> for BuildingAccess.zip</w:t>
      </w:r>
      <w:r w:rsidR="00854F75" w:rsidRPr="00AF4198">
        <w:rPr>
          <w:rFonts w:ascii="Segoe UI Light" w:hAnsi="Segoe UI Light" w:cs="Segoe UI Light"/>
        </w:rPr>
        <w:t>.</w:t>
      </w:r>
    </w:p>
    <w:p w14:paraId="60EE3DCB" w14:textId="0254C5CD" w:rsidR="00854F75" w:rsidRPr="00AF4198" w:rsidRDefault="00854F75" w:rsidP="00990CAD">
      <w:pPr>
        <w:pStyle w:val="ListParagraph"/>
        <w:numPr>
          <w:ilvl w:val="0"/>
          <w:numId w:val="29"/>
        </w:numPr>
        <w:rPr>
          <w:rFonts w:ascii="Segoe UI Light" w:hAnsi="Segoe UI Light" w:cs="Segoe UI Light"/>
        </w:rPr>
      </w:pPr>
      <w:r w:rsidRPr="00AF4198">
        <w:rPr>
          <w:rFonts w:ascii="Segoe UI Light" w:hAnsi="Segoe UI Light" w:cs="Segoe UI Light"/>
        </w:rPr>
        <w:t>Once you have selected the file</w:t>
      </w:r>
      <w:r w:rsidR="001838E8" w:rsidRPr="00AF4198">
        <w:rPr>
          <w:rFonts w:ascii="Segoe UI Light" w:hAnsi="Segoe UI Light" w:cs="Segoe UI Light"/>
        </w:rPr>
        <w:t>, the screen will change to the import experience.</w:t>
      </w:r>
    </w:p>
    <w:p w14:paraId="09350BF0" w14:textId="7BE5FCC1" w:rsidR="00526B27" w:rsidRPr="00AF4198" w:rsidRDefault="00526B27" w:rsidP="00990CAD">
      <w:pPr>
        <w:pStyle w:val="ListParagraph"/>
        <w:numPr>
          <w:ilvl w:val="0"/>
          <w:numId w:val="29"/>
        </w:numPr>
        <w:rPr>
          <w:rFonts w:ascii="Segoe UI Light" w:hAnsi="Segoe UI Light" w:cs="Segoe UI Light"/>
        </w:rPr>
      </w:pPr>
      <w:r w:rsidRPr="00AF4198">
        <w:rPr>
          <w:rFonts w:ascii="Segoe UI Light" w:hAnsi="Segoe UI Light" w:cs="Segoe UI Light"/>
        </w:rPr>
        <w:t xml:space="preserve">Instead of </w:t>
      </w:r>
      <w:r w:rsidR="00267FF5" w:rsidRPr="00AF4198">
        <w:rPr>
          <w:rFonts w:ascii="Segoe UI Light" w:hAnsi="Segoe UI Light" w:cs="Segoe UI Light"/>
        </w:rPr>
        <w:t>creating a new app as done in the deployment instructions, Click Create new to reveal more options.</w:t>
      </w:r>
    </w:p>
    <w:p w14:paraId="411E8068" w14:textId="7F153DED" w:rsidR="009C530A" w:rsidRPr="00AF4198" w:rsidRDefault="009C530A" w:rsidP="00990CAD">
      <w:pPr>
        <w:pStyle w:val="ListParagraph"/>
        <w:numPr>
          <w:ilvl w:val="0"/>
          <w:numId w:val="29"/>
        </w:numPr>
        <w:rPr>
          <w:rFonts w:ascii="Segoe UI Light" w:hAnsi="Segoe UI Light" w:cs="Segoe UI Light"/>
        </w:rPr>
      </w:pPr>
      <w:r w:rsidRPr="00AF4198">
        <w:rPr>
          <w:rFonts w:ascii="Segoe UI Light" w:hAnsi="Segoe UI Light" w:cs="Segoe UI Light"/>
        </w:rPr>
        <w:t xml:space="preserve">Change the setup </w:t>
      </w:r>
      <w:r w:rsidR="00676283" w:rsidRPr="00AF4198">
        <w:rPr>
          <w:rFonts w:ascii="Segoe UI Light" w:hAnsi="Segoe UI Light" w:cs="Segoe UI Light"/>
        </w:rPr>
        <w:t xml:space="preserve">dropdown </w:t>
      </w:r>
      <w:r w:rsidRPr="00AF4198">
        <w:rPr>
          <w:rFonts w:ascii="Segoe UI Light" w:hAnsi="Segoe UI Light" w:cs="Segoe UI Light"/>
        </w:rPr>
        <w:t>to Update.</w:t>
      </w:r>
    </w:p>
    <w:p w14:paraId="2EA1A44F" w14:textId="03C15471" w:rsidR="00DD0BC1" w:rsidRPr="00AF4198" w:rsidRDefault="009C530A" w:rsidP="00DD0BC1">
      <w:pPr>
        <w:pStyle w:val="ListParagraph"/>
        <w:numPr>
          <w:ilvl w:val="0"/>
          <w:numId w:val="29"/>
        </w:numPr>
        <w:rPr>
          <w:rFonts w:ascii="Segoe UI Light" w:hAnsi="Segoe UI Light" w:cs="Segoe UI Light"/>
        </w:rPr>
      </w:pPr>
      <w:r w:rsidRPr="00AF4198">
        <w:rPr>
          <w:rFonts w:ascii="Segoe UI Light" w:hAnsi="Segoe UI Light" w:cs="Segoe UI Light"/>
        </w:rPr>
        <w:t xml:space="preserve">Select the existing app that you want to update. In this case </w:t>
      </w:r>
      <w:proofErr w:type="spellStart"/>
      <w:r w:rsidRPr="00AF4198">
        <w:rPr>
          <w:rFonts w:ascii="Segoe UI Light" w:hAnsi="Segoe UI Light" w:cs="Segoe UI Light"/>
        </w:rPr>
        <w:t>BuildingAccess</w:t>
      </w:r>
      <w:proofErr w:type="spellEnd"/>
      <w:r w:rsidRPr="00AF4198">
        <w:rPr>
          <w:rFonts w:ascii="Segoe UI Light" w:hAnsi="Segoe UI Light" w:cs="Segoe UI Light"/>
        </w:rPr>
        <w:t xml:space="preserve"> App.</w:t>
      </w:r>
    </w:p>
    <w:p w14:paraId="17F04D2A" w14:textId="0926D811" w:rsidR="005B421E" w:rsidRPr="00AF4198" w:rsidRDefault="006A3D43" w:rsidP="005B421E">
      <w:pPr>
        <w:ind w:left="360"/>
        <w:rPr>
          <w:rFonts w:ascii="Segoe UI Light" w:hAnsi="Segoe UI Light" w:cs="Segoe UI Light"/>
        </w:rPr>
      </w:pPr>
      <w:r w:rsidRPr="00AF4198">
        <w:rPr>
          <w:rFonts w:ascii="Segoe UI Light" w:hAnsi="Segoe UI Light" w:cs="Segoe UI Light"/>
          <w:noProof/>
        </w:rPr>
        <w:drawing>
          <wp:inline distT="0" distB="0" distL="0" distR="0" wp14:anchorId="323BB568" wp14:editId="2A3422EC">
            <wp:extent cx="5731510" cy="302196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021965"/>
                    </a:xfrm>
                    <a:prstGeom prst="rect">
                      <a:avLst/>
                    </a:prstGeom>
                  </pic:spPr>
                </pic:pic>
              </a:graphicData>
            </a:graphic>
          </wp:inline>
        </w:drawing>
      </w:r>
    </w:p>
    <w:p w14:paraId="37383E44" w14:textId="32BB88E9" w:rsidR="00DD0BC1" w:rsidRPr="00AF4198" w:rsidRDefault="00DD0BC1" w:rsidP="00DD0BC1">
      <w:pPr>
        <w:pStyle w:val="ListParagraph"/>
        <w:numPr>
          <w:ilvl w:val="0"/>
          <w:numId w:val="29"/>
        </w:numPr>
        <w:rPr>
          <w:rFonts w:ascii="Segoe UI Light" w:hAnsi="Segoe UI Light" w:cs="Segoe UI Light"/>
        </w:rPr>
      </w:pPr>
      <w:r w:rsidRPr="00AF4198">
        <w:rPr>
          <w:rFonts w:ascii="Segoe UI Light" w:hAnsi="Segoe UI Light" w:cs="Segoe UI Light"/>
        </w:rPr>
        <w:t>Click Save.</w:t>
      </w:r>
    </w:p>
    <w:p w14:paraId="5F8019FA" w14:textId="2E61D1D1" w:rsidR="00DD0BC1" w:rsidRPr="00AF4198" w:rsidRDefault="0026350F" w:rsidP="00DD0BC1">
      <w:pPr>
        <w:pStyle w:val="ListParagraph"/>
        <w:numPr>
          <w:ilvl w:val="0"/>
          <w:numId w:val="29"/>
        </w:numPr>
        <w:rPr>
          <w:rFonts w:ascii="Segoe UI Light" w:hAnsi="Segoe UI Light" w:cs="Segoe UI Light"/>
        </w:rPr>
      </w:pPr>
      <w:r w:rsidRPr="00AF4198">
        <w:rPr>
          <w:rFonts w:ascii="Segoe UI Light" w:hAnsi="Segoe UI Light" w:cs="Segoe UI Light"/>
        </w:rPr>
        <w:t xml:space="preserve">Within related </w:t>
      </w:r>
      <w:r w:rsidR="00941E51" w:rsidRPr="00AF4198">
        <w:rPr>
          <w:rFonts w:ascii="Segoe UI Light" w:hAnsi="Segoe UI Light" w:cs="Segoe UI Light"/>
        </w:rPr>
        <w:t>resources if</w:t>
      </w:r>
      <w:r w:rsidRPr="00AF4198">
        <w:rPr>
          <w:rFonts w:ascii="Segoe UI Light" w:hAnsi="Segoe UI Light" w:cs="Segoe UI Light"/>
        </w:rPr>
        <w:t xml:space="preserve"> you have any associated flow</w:t>
      </w:r>
      <w:r w:rsidR="00D9173C" w:rsidRPr="00AF4198">
        <w:rPr>
          <w:rFonts w:ascii="Segoe UI Light" w:hAnsi="Segoe UI Light" w:cs="Segoe UI Light"/>
        </w:rPr>
        <w:t>. Click Create as new to reveal more options</w:t>
      </w:r>
      <w:r w:rsidR="00941E51" w:rsidRPr="00AF4198">
        <w:rPr>
          <w:rFonts w:ascii="Segoe UI Light" w:hAnsi="Segoe UI Light" w:cs="Segoe UI Light"/>
        </w:rPr>
        <w:t>.</w:t>
      </w:r>
    </w:p>
    <w:p w14:paraId="79BB0282" w14:textId="70D29370" w:rsidR="00940851" w:rsidRPr="00AF4198" w:rsidRDefault="00676283" w:rsidP="00DD0BC1">
      <w:pPr>
        <w:pStyle w:val="ListParagraph"/>
        <w:numPr>
          <w:ilvl w:val="0"/>
          <w:numId w:val="29"/>
        </w:numPr>
        <w:rPr>
          <w:rFonts w:ascii="Segoe UI Light" w:hAnsi="Segoe UI Light" w:cs="Segoe UI Light"/>
        </w:rPr>
      </w:pPr>
      <w:r w:rsidRPr="00AF4198">
        <w:rPr>
          <w:rFonts w:ascii="Segoe UI Light" w:hAnsi="Segoe UI Light" w:cs="Segoe UI Light"/>
        </w:rPr>
        <w:t xml:space="preserve">Change the </w:t>
      </w:r>
      <w:r w:rsidR="00533837" w:rsidRPr="00AF4198">
        <w:rPr>
          <w:rFonts w:ascii="Segoe UI Light" w:hAnsi="Segoe UI Light" w:cs="Segoe UI Light"/>
        </w:rPr>
        <w:t>setup</w:t>
      </w:r>
      <w:r w:rsidRPr="00AF4198">
        <w:rPr>
          <w:rFonts w:ascii="Segoe UI Light" w:hAnsi="Segoe UI Light" w:cs="Segoe UI Light"/>
        </w:rPr>
        <w:t xml:space="preserve"> dropdown to </w:t>
      </w:r>
      <w:r w:rsidR="00BC12EC" w:rsidRPr="00AF4198">
        <w:rPr>
          <w:rFonts w:ascii="Segoe UI Light" w:hAnsi="Segoe UI Light" w:cs="Segoe UI Light"/>
        </w:rPr>
        <w:t>Update.</w:t>
      </w:r>
    </w:p>
    <w:p w14:paraId="3740CBB3" w14:textId="7CD2D121" w:rsidR="00BC12EC" w:rsidRPr="00AF4198" w:rsidRDefault="00BC12EC" w:rsidP="00DD0BC1">
      <w:pPr>
        <w:pStyle w:val="ListParagraph"/>
        <w:numPr>
          <w:ilvl w:val="0"/>
          <w:numId w:val="29"/>
        </w:numPr>
        <w:rPr>
          <w:rFonts w:ascii="Segoe UI Light" w:hAnsi="Segoe UI Light" w:cs="Segoe UI Light"/>
        </w:rPr>
      </w:pPr>
      <w:r w:rsidRPr="00AF4198">
        <w:rPr>
          <w:rFonts w:ascii="Segoe UI Light" w:hAnsi="Segoe UI Light" w:cs="Segoe UI Light"/>
        </w:rPr>
        <w:t>Select from the existing flows the flow to update. In this case</w:t>
      </w:r>
      <w:r w:rsidR="00533837" w:rsidRPr="00AF4198">
        <w:rPr>
          <w:rFonts w:ascii="Segoe UI Light" w:hAnsi="Segoe UI Light" w:cs="Segoe UI Light"/>
        </w:rPr>
        <w:t xml:space="preserve"> </w:t>
      </w:r>
      <w:proofErr w:type="spellStart"/>
      <w:r w:rsidR="00533837" w:rsidRPr="00AF4198">
        <w:rPr>
          <w:rFonts w:ascii="Segoe UI Light" w:hAnsi="Segoe UI Light" w:cs="Segoe UI Light"/>
        </w:rPr>
        <w:t>BARCreateRequests</w:t>
      </w:r>
      <w:proofErr w:type="spellEnd"/>
      <w:r w:rsidR="00533837" w:rsidRPr="00AF4198">
        <w:rPr>
          <w:rFonts w:ascii="Segoe UI Light" w:hAnsi="Segoe UI Light" w:cs="Segoe UI Light"/>
        </w:rPr>
        <w:t>.</w:t>
      </w:r>
    </w:p>
    <w:p w14:paraId="3EADE017" w14:textId="23EF2C26" w:rsidR="00F87B5A" w:rsidRPr="00AF4198" w:rsidRDefault="00F87B5A" w:rsidP="00DD0BC1">
      <w:pPr>
        <w:pStyle w:val="ListParagraph"/>
        <w:numPr>
          <w:ilvl w:val="0"/>
          <w:numId w:val="29"/>
        </w:numPr>
        <w:rPr>
          <w:rFonts w:ascii="Segoe UI Light" w:hAnsi="Segoe UI Light" w:cs="Segoe UI Light"/>
        </w:rPr>
      </w:pPr>
      <w:r w:rsidRPr="00AF4198">
        <w:rPr>
          <w:rFonts w:ascii="Segoe UI Light" w:hAnsi="Segoe UI Light" w:cs="Segoe UI Light"/>
        </w:rPr>
        <w:t xml:space="preserve">Click import and wait for the </w:t>
      </w:r>
      <w:r w:rsidR="00B538F9" w:rsidRPr="00AF4198">
        <w:rPr>
          <w:rFonts w:ascii="Segoe UI Light" w:hAnsi="Segoe UI Light" w:cs="Segoe UI Light"/>
        </w:rPr>
        <w:t>import to complete.</w:t>
      </w:r>
    </w:p>
    <w:p w14:paraId="297D8147" w14:textId="1BC4B55B" w:rsidR="00B538F9" w:rsidRPr="00AF4198" w:rsidRDefault="00B538F9" w:rsidP="00DD0BC1">
      <w:pPr>
        <w:pStyle w:val="ListParagraph"/>
        <w:numPr>
          <w:ilvl w:val="0"/>
          <w:numId w:val="29"/>
        </w:numPr>
        <w:rPr>
          <w:rFonts w:ascii="Segoe UI Light" w:hAnsi="Segoe UI Light" w:cs="Segoe UI Light"/>
        </w:rPr>
      </w:pPr>
      <w:r w:rsidRPr="00AF4198">
        <w:rPr>
          <w:rFonts w:ascii="Segoe UI Light" w:hAnsi="Segoe UI Light" w:cs="Segoe UI Light"/>
        </w:rPr>
        <w:t>When the import is complete, open the app in PowerApps studio.</w:t>
      </w:r>
    </w:p>
    <w:p w14:paraId="646E234C" w14:textId="77777777" w:rsidR="00B538F9" w:rsidRPr="00AF4198" w:rsidRDefault="00B538F9" w:rsidP="00DD0BC1">
      <w:pPr>
        <w:pStyle w:val="ListParagraph"/>
        <w:numPr>
          <w:ilvl w:val="0"/>
          <w:numId w:val="29"/>
        </w:numPr>
        <w:rPr>
          <w:rFonts w:ascii="Segoe UI Light" w:hAnsi="Segoe UI Light" w:cs="Segoe UI Light"/>
        </w:rPr>
      </w:pPr>
    </w:p>
    <w:p w14:paraId="136DAD66" w14:textId="46CB176E" w:rsidR="00533837" w:rsidRPr="00AF4198" w:rsidRDefault="00526D97" w:rsidP="00526D97">
      <w:pPr>
        <w:pStyle w:val="ListParagraph"/>
        <w:rPr>
          <w:rFonts w:ascii="Segoe UI Light" w:hAnsi="Segoe UI Light" w:cs="Segoe UI Light"/>
        </w:rPr>
      </w:pPr>
      <w:r w:rsidRPr="00AF4198">
        <w:rPr>
          <w:rFonts w:ascii="Segoe UI Light" w:hAnsi="Segoe UI Light" w:cs="Segoe UI Light"/>
          <w:noProof/>
        </w:rPr>
        <w:lastRenderedPageBreak/>
        <w:drawing>
          <wp:inline distT="0" distB="0" distL="0" distR="0" wp14:anchorId="6FAF727A" wp14:editId="08E4A643">
            <wp:extent cx="5731510" cy="30270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027045"/>
                    </a:xfrm>
                    <a:prstGeom prst="rect">
                      <a:avLst/>
                    </a:prstGeom>
                  </pic:spPr>
                </pic:pic>
              </a:graphicData>
            </a:graphic>
          </wp:inline>
        </w:drawing>
      </w:r>
    </w:p>
    <w:p w14:paraId="784EAE8D" w14:textId="26C0840A" w:rsidR="00526D97" w:rsidRPr="00AF4198" w:rsidRDefault="00526D97" w:rsidP="00526D97">
      <w:pPr>
        <w:pStyle w:val="ListParagraph"/>
        <w:numPr>
          <w:ilvl w:val="0"/>
          <w:numId w:val="29"/>
        </w:numPr>
        <w:rPr>
          <w:rFonts w:ascii="Segoe UI Light" w:hAnsi="Segoe UI Light" w:cs="Segoe UI Light"/>
        </w:rPr>
      </w:pPr>
      <w:r w:rsidRPr="00AF4198">
        <w:rPr>
          <w:rFonts w:ascii="Segoe UI Light" w:hAnsi="Segoe UI Light" w:cs="Segoe UI Light"/>
        </w:rPr>
        <w:t>Click Save.</w:t>
      </w:r>
    </w:p>
    <w:p w14:paraId="3252E9E4" w14:textId="03A8C39E" w:rsidR="00DD3D1D" w:rsidRPr="00AF4198" w:rsidRDefault="00DD3D1D" w:rsidP="00DD3D1D">
      <w:pPr>
        <w:pStyle w:val="ListParagraph"/>
        <w:numPr>
          <w:ilvl w:val="0"/>
          <w:numId w:val="29"/>
        </w:numPr>
        <w:rPr>
          <w:rFonts w:ascii="Segoe UI Light" w:hAnsi="Segoe UI Light" w:cs="Segoe UI Light"/>
        </w:rPr>
      </w:pPr>
      <w:r w:rsidRPr="00AF4198">
        <w:rPr>
          <w:rFonts w:ascii="Segoe UI Light" w:hAnsi="Segoe UI Light" w:cs="Segoe UI Light"/>
        </w:rPr>
        <w:t>From the ribbon, click View &gt; Data sources. In the left pane for Data sources, remove the existing connections to SharePoint.</w:t>
      </w:r>
    </w:p>
    <w:p w14:paraId="31E39909" w14:textId="79DEF32F" w:rsidR="00DD3D1D" w:rsidRPr="00AF4198" w:rsidRDefault="00DD3D1D" w:rsidP="00DD3D1D">
      <w:pPr>
        <w:pStyle w:val="ListParagraph"/>
        <w:numPr>
          <w:ilvl w:val="0"/>
          <w:numId w:val="29"/>
        </w:numPr>
        <w:rPr>
          <w:rFonts w:ascii="Segoe UI Light" w:hAnsi="Segoe UI Light" w:cs="Segoe UI Light"/>
        </w:rPr>
      </w:pPr>
      <w:r w:rsidRPr="00AF4198">
        <w:rPr>
          <w:rFonts w:ascii="Segoe UI Light" w:hAnsi="Segoe UI Light" w:cs="Segoe UI Light"/>
        </w:rPr>
        <w:t>In the same left pane for Data sources, type 'SharePoint' into the search bar at the top.</w:t>
      </w:r>
    </w:p>
    <w:p w14:paraId="0372B382" w14:textId="40C51A9A" w:rsidR="00DD3D1D" w:rsidRPr="00AF4198" w:rsidRDefault="00DD3D1D" w:rsidP="00DD3D1D">
      <w:pPr>
        <w:pStyle w:val="ListParagraph"/>
        <w:numPr>
          <w:ilvl w:val="0"/>
          <w:numId w:val="29"/>
        </w:numPr>
        <w:rPr>
          <w:rFonts w:ascii="Segoe UI Light" w:hAnsi="Segoe UI Light" w:cs="Segoe UI Light"/>
        </w:rPr>
      </w:pPr>
      <w:r w:rsidRPr="00AF4198">
        <w:rPr>
          <w:rFonts w:ascii="Segoe UI Light" w:hAnsi="Segoe UI Light" w:cs="Segoe UI Light"/>
        </w:rPr>
        <w:t>Select SharePoint and your connection. A pane will appear on the right to browse for the exact site and lists.</w:t>
      </w:r>
    </w:p>
    <w:p w14:paraId="625D2F68" w14:textId="7A15DD1D" w:rsidR="00DD3D1D" w:rsidRPr="00AF4198" w:rsidRDefault="00DD3D1D" w:rsidP="00DD3D1D">
      <w:pPr>
        <w:pStyle w:val="ListParagraph"/>
        <w:numPr>
          <w:ilvl w:val="0"/>
          <w:numId w:val="29"/>
        </w:numPr>
        <w:rPr>
          <w:rFonts w:ascii="Segoe UI Light" w:hAnsi="Segoe UI Light" w:cs="Segoe UI Light"/>
        </w:rPr>
      </w:pPr>
      <w:r w:rsidRPr="00AF4198">
        <w:rPr>
          <w:rFonts w:ascii="Segoe UI Light" w:hAnsi="Segoe UI Light" w:cs="Segoe UI Light"/>
        </w:rPr>
        <w:t xml:space="preserve">In the right pane, select the SharePoint site where your lists for </w:t>
      </w:r>
      <w:r w:rsidR="00764523" w:rsidRPr="00AF4198">
        <w:rPr>
          <w:rFonts w:ascii="Segoe UI Light" w:hAnsi="Segoe UI Light" w:cs="Segoe UI Light"/>
        </w:rPr>
        <w:t>Building Access</w:t>
      </w:r>
      <w:r w:rsidRPr="00AF4198">
        <w:rPr>
          <w:rFonts w:ascii="Segoe UI Light" w:hAnsi="Segoe UI Light" w:cs="Segoe UI Light"/>
        </w:rPr>
        <w:t xml:space="preserve"> are located. If the site does not appear in this list, type its URL in the field at the top of the pane.</w:t>
      </w:r>
    </w:p>
    <w:p w14:paraId="2BF096ED" w14:textId="7B8D2F8E" w:rsidR="00DD3D1D" w:rsidRPr="00AF4198" w:rsidRDefault="00DD3D1D" w:rsidP="00DD3D1D">
      <w:pPr>
        <w:pStyle w:val="ListParagraph"/>
        <w:numPr>
          <w:ilvl w:val="0"/>
          <w:numId w:val="29"/>
        </w:numPr>
        <w:rPr>
          <w:rFonts w:ascii="Segoe UI Light" w:hAnsi="Segoe UI Light" w:cs="Segoe UI Light"/>
        </w:rPr>
      </w:pPr>
      <w:r w:rsidRPr="00AF4198">
        <w:rPr>
          <w:rFonts w:ascii="Segoe UI Light" w:hAnsi="Segoe UI Light" w:cs="Segoe UI Light"/>
        </w:rPr>
        <w:t>Click Connect.</w:t>
      </w:r>
    </w:p>
    <w:p w14:paraId="47DADC63" w14:textId="48F92E5E" w:rsidR="00DD3D1D" w:rsidRPr="00AF4198" w:rsidRDefault="00DD3D1D" w:rsidP="00DD3D1D">
      <w:pPr>
        <w:pStyle w:val="ListParagraph"/>
        <w:numPr>
          <w:ilvl w:val="0"/>
          <w:numId w:val="29"/>
        </w:numPr>
        <w:rPr>
          <w:rFonts w:ascii="Segoe UI Light" w:hAnsi="Segoe UI Light" w:cs="Segoe UI Light"/>
        </w:rPr>
      </w:pPr>
      <w:r w:rsidRPr="00AF4198">
        <w:rPr>
          <w:rFonts w:ascii="Segoe UI Light" w:hAnsi="Segoe UI Light" w:cs="Segoe UI Light"/>
        </w:rPr>
        <w:t>Save and publish the app: File &gt; Save. Publish.</w:t>
      </w:r>
    </w:p>
    <w:p w14:paraId="1A74ACE2" w14:textId="1BFADC2B" w:rsidR="000923BA" w:rsidRPr="00AF4198" w:rsidRDefault="000923BA" w:rsidP="000923BA">
      <w:pPr>
        <w:rPr>
          <w:rFonts w:ascii="Segoe UI Light" w:hAnsi="Segoe UI Light" w:cs="Segoe UI Light"/>
        </w:rPr>
      </w:pPr>
    </w:p>
    <w:p w14:paraId="01DD1175" w14:textId="37A429EC" w:rsidR="000923BA" w:rsidRPr="00AF4198" w:rsidRDefault="000923BA" w:rsidP="000923BA">
      <w:pPr>
        <w:pStyle w:val="Heading2"/>
        <w:rPr>
          <w:rFonts w:ascii="Segoe UI Light" w:hAnsi="Segoe UI Light" w:cs="Segoe UI Light"/>
        </w:rPr>
      </w:pPr>
      <w:r w:rsidRPr="00AF4198">
        <w:rPr>
          <w:rFonts w:ascii="Segoe UI Light" w:hAnsi="Segoe UI Light" w:cs="Segoe UI Light"/>
        </w:rPr>
        <w:t>To update a flow:</w:t>
      </w:r>
    </w:p>
    <w:p w14:paraId="17DC1846" w14:textId="77777777" w:rsidR="005336B6" w:rsidRPr="00AF4198" w:rsidRDefault="005336B6" w:rsidP="005336B6">
      <w:pPr>
        <w:numPr>
          <w:ilvl w:val="0"/>
          <w:numId w:val="30"/>
        </w:numPr>
        <w:shd w:val="clear" w:color="auto" w:fill="FFFFFF"/>
        <w:spacing w:before="100" w:beforeAutospacing="1" w:after="100" w:afterAutospacing="1" w:line="240" w:lineRule="auto"/>
        <w:rPr>
          <w:rFonts w:ascii="Segoe UI Light" w:eastAsia="Times New Roman" w:hAnsi="Segoe UI Light" w:cs="Segoe UI Light"/>
          <w:color w:val="24292E"/>
          <w:sz w:val="24"/>
          <w:szCs w:val="24"/>
          <w:lang w:eastAsia="en-GB"/>
        </w:rPr>
      </w:pPr>
      <w:r w:rsidRPr="00AF4198">
        <w:rPr>
          <w:rFonts w:ascii="Segoe UI Light" w:eastAsia="Times New Roman" w:hAnsi="Segoe UI Light" w:cs="Segoe UI Light"/>
          <w:color w:val="24292E"/>
          <w:sz w:val="24"/>
          <w:szCs w:val="24"/>
          <w:lang w:eastAsia="en-GB"/>
        </w:rPr>
        <w:t xml:space="preserve">Extract the flow you would like to update. Note that if you have already deployed the SharePoint lists using the </w:t>
      </w:r>
      <w:proofErr w:type="spellStart"/>
      <w:r w:rsidRPr="00AF4198">
        <w:rPr>
          <w:rFonts w:ascii="Segoe UI Light" w:eastAsia="Times New Roman" w:hAnsi="Segoe UI Light" w:cs="Segoe UI Light"/>
          <w:color w:val="24292E"/>
          <w:sz w:val="24"/>
          <w:szCs w:val="24"/>
          <w:lang w:eastAsia="en-GB"/>
        </w:rPr>
        <w:t>DeploySPLists</w:t>
      </w:r>
      <w:proofErr w:type="spellEnd"/>
      <w:r w:rsidRPr="00AF4198">
        <w:rPr>
          <w:rFonts w:ascii="Segoe UI Light" w:eastAsia="Times New Roman" w:hAnsi="Segoe UI Light" w:cs="Segoe UI Light"/>
          <w:color w:val="24292E"/>
          <w:sz w:val="24"/>
          <w:szCs w:val="24"/>
          <w:lang w:eastAsia="en-GB"/>
        </w:rPr>
        <w:t xml:space="preserve"> flow, it is not necessary nor possible to create them again in the same site as they already exist.</w:t>
      </w:r>
    </w:p>
    <w:p w14:paraId="719BEED2" w14:textId="77777777" w:rsidR="005336B6" w:rsidRPr="00AF4198" w:rsidRDefault="005336B6" w:rsidP="005336B6">
      <w:pPr>
        <w:numPr>
          <w:ilvl w:val="0"/>
          <w:numId w:val="30"/>
        </w:numPr>
        <w:shd w:val="clear" w:color="auto" w:fill="FFFFFF"/>
        <w:spacing w:before="60" w:after="100" w:afterAutospacing="1" w:line="240" w:lineRule="auto"/>
        <w:rPr>
          <w:rFonts w:ascii="Segoe UI Light" w:eastAsia="Times New Roman" w:hAnsi="Segoe UI Light" w:cs="Segoe UI Light"/>
          <w:color w:val="24292E"/>
          <w:sz w:val="24"/>
          <w:szCs w:val="24"/>
          <w:lang w:eastAsia="en-GB"/>
        </w:rPr>
      </w:pPr>
      <w:r w:rsidRPr="00AF4198">
        <w:rPr>
          <w:rFonts w:ascii="Segoe UI Light" w:eastAsia="Times New Roman" w:hAnsi="Segoe UI Light" w:cs="Segoe UI Light"/>
          <w:color w:val="24292E"/>
          <w:sz w:val="24"/>
          <w:szCs w:val="24"/>
          <w:lang w:eastAsia="en-GB"/>
        </w:rPr>
        <w:t>Go to </w:t>
      </w:r>
      <w:hyperlink r:id="rId84" w:history="1">
        <w:r w:rsidRPr="00AF4198">
          <w:rPr>
            <w:rFonts w:ascii="Segoe UI Light" w:eastAsia="Times New Roman" w:hAnsi="Segoe UI Light" w:cs="Segoe UI Light"/>
            <w:color w:val="0366D6"/>
            <w:sz w:val="24"/>
            <w:szCs w:val="24"/>
            <w:u w:val="single"/>
            <w:lang w:eastAsia="en-GB"/>
          </w:rPr>
          <w:t>flow.microsoft.com</w:t>
        </w:r>
      </w:hyperlink>
    </w:p>
    <w:p w14:paraId="0625F3BD" w14:textId="77777777" w:rsidR="005336B6" w:rsidRPr="00AF4198" w:rsidRDefault="005336B6" w:rsidP="005336B6">
      <w:pPr>
        <w:numPr>
          <w:ilvl w:val="0"/>
          <w:numId w:val="30"/>
        </w:numPr>
        <w:shd w:val="clear" w:color="auto" w:fill="FFFFFF"/>
        <w:spacing w:before="60" w:after="100" w:afterAutospacing="1" w:line="240" w:lineRule="auto"/>
        <w:rPr>
          <w:rFonts w:ascii="Segoe UI Light" w:eastAsia="Times New Roman" w:hAnsi="Segoe UI Light" w:cs="Segoe UI Light"/>
          <w:color w:val="24292E"/>
          <w:sz w:val="24"/>
          <w:szCs w:val="24"/>
          <w:lang w:eastAsia="en-GB"/>
        </w:rPr>
      </w:pPr>
      <w:r w:rsidRPr="00AF4198">
        <w:rPr>
          <w:rFonts w:ascii="Segoe UI Light" w:eastAsia="Times New Roman" w:hAnsi="Segoe UI Light" w:cs="Segoe UI Light"/>
          <w:color w:val="24292E"/>
          <w:sz w:val="24"/>
          <w:szCs w:val="24"/>
          <w:lang w:eastAsia="en-GB"/>
        </w:rPr>
        <w:t>Sign in.</w:t>
      </w:r>
    </w:p>
    <w:p w14:paraId="79046077" w14:textId="77777777" w:rsidR="005336B6" w:rsidRPr="00AF4198" w:rsidRDefault="005336B6" w:rsidP="005336B6">
      <w:pPr>
        <w:numPr>
          <w:ilvl w:val="0"/>
          <w:numId w:val="30"/>
        </w:numPr>
        <w:shd w:val="clear" w:color="auto" w:fill="FFFFFF"/>
        <w:spacing w:before="60" w:after="100" w:afterAutospacing="1" w:line="240" w:lineRule="auto"/>
        <w:rPr>
          <w:rFonts w:ascii="Segoe UI Light" w:eastAsia="Times New Roman" w:hAnsi="Segoe UI Light" w:cs="Segoe UI Light"/>
          <w:color w:val="24292E"/>
          <w:sz w:val="24"/>
          <w:szCs w:val="24"/>
          <w:lang w:eastAsia="en-GB"/>
        </w:rPr>
      </w:pPr>
      <w:r w:rsidRPr="00AF4198">
        <w:rPr>
          <w:rFonts w:ascii="Segoe UI Light" w:eastAsia="Times New Roman" w:hAnsi="Segoe UI Light" w:cs="Segoe UI Light"/>
          <w:color w:val="24292E"/>
          <w:sz w:val="24"/>
          <w:szCs w:val="24"/>
          <w:lang w:eastAsia="en-GB"/>
        </w:rPr>
        <w:t>From the left pane, click 'My flows.'</w:t>
      </w:r>
    </w:p>
    <w:p w14:paraId="37F5A805" w14:textId="77777777" w:rsidR="005336B6" w:rsidRPr="00AF4198" w:rsidRDefault="005336B6" w:rsidP="005336B6">
      <w:pPr>
        <w:numPr>
          <w:ilvl w:val="0"/>
          <w:numId w:val="30"/>
        </w:numPr>
        <w:shd w:val="clear" w:color="auto" w:fill="FFFFFF"/>
        <w:spacing w:before="60" w:after="100" w:afterAutospacing="1" w:line="240" w:lineRule="auto"/>
        <w:rPr>
          <w:rFonts w:ascii="Segoe UI Light" w:eastAsia="Times New Roman" w:hAnsi="Segoe UI Light" w:cs="Segoe UI Light"/>
          <w:color w:val="24292E"/>
          <w:sz w:val="24"/>
          <w:szCs w:val="24"/>
          <w:lang w:eastAsia="en-GB"/>
        </w:rPr>
      </w:pPr>
      <w:r w:rsidRPr="00AF4198">
        <w:rPr>
          <w:rFonts w:ascii="Segoe UI Light" w:eastAsia="Times New Roman" w:hAnsi="Segoe UI Light" w:cs="Segoe UI Light"/>
          <w:color w:val="24292E"/>
          <w:sz w:val="24"/>
          <w:szCs w:val="24"/>
          <w:lang w:eastAsia="en-GB"/>
        </w:rPr>
        <w:t>From the top menu, click Import.</w:t>
      </w:r>
    </w:p>
    <w:p w14:paraId="663BAC25" w14:textId="77777777" w:rsidR="005336B6" w:rsidRPr="00AF4198" w:rsidRDefault="005336B6" w:rsidP="005336B6">
      <w:pPr>
        <w:numPr>
          <w:ilvl w:val="0"/>
          <w:numId w:val="30"/>
        </w:numPr>
        <w:shd w:val="clear" w:color="auto" w:fill="FFFFFF"/>
        <w:spacing w:before="60" w:after="100" w:afterAutospacing="1" w:line="240" w:lineRule="auto"/>
        <w:rPr>
          <w:rFonts w:ascii="Segoe UI Light" w:eastAsia="Times New Roman" w:hAnsi="Segoe UI Light" w:cs="Segoe UI Light"/>
          <w:color w:val="24292E"/>
          <w:sz w:val="24"/>
          <w:szCs w:val="24"/>
          <w:lang w:eastAsia="en-GB"/>
        </w:rPr>
      </w:pPr>
      <w:r w:rsidRPr="00AF4198">
        <w:rPr>
          <w:rFonts w:ascii="Segoe UI Light" w:eastAsia="Times New Roman" w:hAnsi="Segoe UI Light" w:cs="Segoe UI Light"/>
          <w:color w:val="24292E"/>
          <w:sz w:val="24"/>
          <w:szCs w:val="24"/>
          <w:lang w:eastAsia="en-GB"/>
        </w:rPr>
        <w:t>Browse for the zip file you extracted. The page will change to the import experience.</w:t>
      </w:r>
    </w:p>
    <w:p w14:paraId="1A47E99A" w14:textId="77777777" w:rsidR="005336B6" w:rsidRPr="00AF4198" w:rsidRDefault="005336B6" w:rsidP="005336B6">
      <w:pPr>
        <w:numPr>
          <w:ilvl w:val="0"/>
          <w:numId w:val="30"/>
        </w:numPr>
        <w:shd w:val="clear" w:color="auto" w:fill="FFFFFF"/>
        <w:spacing w:before="60" w:after="100" w:afterAutospacing="1" w:line="240" w:lineRule="auto"/>
        <w:rPr>
          <w:rFonts w:ascii="Segoe UI Light" w:eastAsia="Times New Roman" w:hAnsi="Segoe UI Light" w:cs="Segoe UI Light"/>
          <w:color w:val="24292E"/>
          <w:sz w:val="24"/>
          <w:szCs w:val="24"/>
          <w:lang w:eastAsia="en-GB"/>
        </w:rPr>
      </w:pPr>
      <w:r w:rsidRPr="00AF4198">
        <w:rPr>
          <w:rFonts w:ascii="Segoe UI Light" w:eastAsia="Times New Roman" w:hAnsi="Segoe UI Light" w:cs="Segoe UI Light"/>
          <w:color w:val="24292E"/>
          <w:sz w:val="24"/>
          <w:szCs w:val="24"/>
          <w:lang w:eastAsia="en-GB"/>
        </w:rPr>
        <w:t>Instead of creating a new flow as done in the original setup instructions, click "Create new" to reveal more options.</w:t>
      </w:r>
    </w:p>
    <w:p w14:paraId="53D96A79" w14:textId="77777777" w:rsidR="005336B6" w:rsidRPr="00AF4198" w:rsidRDefault="005336B6" w:rsidP="005336B6">
      <w:pPr>
        <w:numPr>
          <w:ilvl w:val="0"/>
          <w:numId w:val="30"/>
        </w:numPr>
        <w:shd w:val="clear" w:color="auto" w:fill="FFFFFF"/>
        <w:spacing w:before="60" w:after="100" w:afterAutospacing="1" w:line="240" w:lineRule="auto"/>
        <w:rPr>
          <w:rFonts w:ascii="Segoe UI Light" w:eastAsia="Times New Roman" w:hAnsi="Segoe UI Light" w:cs="Segoe UI Light"/>
          <w:color w:val="24292E"/>
          <w:sz w:val="24"/>
          <w:szCs w:val="24"/>
          <w:lang w:eastAsia="en-GB"/>
        </w:rPr>
      </w:pPr>
      <w:r w:rsidRPr="00AF4198">
        <w:rPr>
          <w:rFonts w:ascii="Segoe UI Light" w:eastAsia="Times New Roman" w:hAnsi="Segoe UI Light" w:cs="Segoe UI Light"/>
          <w:color w:val="24292E"/>
          <w:sz w:val="24"/>
          <w:szCs w:val="24"/>
          <w:lang w:eastAsia="en-GB"/>
        </w:rPr>
        <w:lastRenderedPageBreak/>
        <w:t xml:space="preserve">A pane appears on the right. Below Setup, change the </w:t>
      </w:r>
      <w:proofErr w:type="gramStart"/>
      <w:r w:rsidRPr="00AF4198">
        <w:rPr>
          <w:rFonts w:ascii="Segoe UI Light" w:eastAsia="Times New Roman" w:hAnsi="Segoe UI Light" w:cs="Segoe UI Light"/>
          <w:color w:val="24292E"/>
          <w:sz w:val="24"/>
          <w:szCs w:val="24"/>
          <w:lang w:eastAsia="en-GB"/>
        </w:rPr>
        <w:t>drop down</w:t>
      </w:r>
      <w:proofErr w:type="gramEnd"/>
      <w:r w:rsidRPr="00AF4198">
        <w:rPr>
          <w:rFonts w:ascii="Segoe UI Light" w:eastAsia="Times New Roman" w:hAnsi="Segoe UI Light" w:cs="Segoe UI Light"/>
          <w:color w:val="24292E"/>
          <w:sz w:val="24"/>
          <w:szCs w:val="24"/>
          <w:lang w:eastAsia="en-GB"/>
        </w:rPr>
        <w:t xml:space="preserve"> menu to "Update."</w:t>
      </w:r>
    </w:p>
    <w:p w14:paraId="56D68045" w14:textId="3E089E79" w:rsidR="005336B6" w:rsidRPr="00AF4198" w:rsidRDefault="005336B6" w:rsidP="005336B6">
      <w:pPr>
        <w:numPr>
          <w:ilvl w:val="0"/>
          <w:numId w:val="30"/>
        </w:numPr>
        <w:shd w:val="clear" w:color="auto" w:fill="FFFFFF"/>
        <w:spacing w:before="60" w:after="100" w:afterAutospacing="1" w:line="240" w:lineRule="auto"/>
        <w:rPr>
          <w:rFonts w:ascii="Segoe UI Light" w:eastAsia="Times New Roman" w:hAnsi="Segoe UI Light" w:cs="Segoe UI Light"/>
          <w:color w:val="24292E"/>
          <w:sz w:val="24"/>
          <w:szCs w:val="24"/>
          <w:lang w:eastAsia="en-GB"/>
        </w:rPr>
      </w:pPr>
      <w:r w:rsidRPr="00AF4198">
        <w:rPr>
          <w:rFonts w:ascii="Segoe UI Light" w:eastAsia="Times New Roman" w:hAnsi="Segoe UI Light" w:cs="Segoe UI Light"/>
          <w:color w:val="24292E"/>
          <w:sz w:val="24"/>
          <w:szCs w:val="24"/>
          <w:lang w:eastAsia="en-GB"/>
        </w:rPr>
        <w:t xml:space="preserve">A list of flows in the environment appears in the right pane. Select the </w:t>
      </w:r>
      <w:r w:rsidR="00F369EF" w:rsidRPr="00AF4198">
        <w:rPr>
          <w:rFonts w:ascii="Segoe UI Light" w:eastAsia="Times New Roman" w:hAnsi="Segoe UI Light" w:cs="Segoe UI Light"/>
          <w:color w:val="24292E"/>
          <w:sz w:val="24"/>
          <w:szCs w:val="24"/>
          <w:lang w:eastAsia="en-GB"/>
        </w:rPr>
        <w:t>flow</w:t>
      </w:r>
      <w:r w:rsidRPr="00AF4198">
        <w:rPr>
          <w:rFonts w:ascii="Segoe UI Light" w:eastAsia="Times New Roman" w:hAnsi="Segoe UI Light" w:cs="Segoe UI Light"/>
          <w:color w:val="24292E"/>
          <w:sz w:val="24"/>
          <w:szCs w:val="24"/>
          <w:lang w:eastAsia="en-GB"/>
        </w:rPr>
        <w:t xml:space="preserve"> which you would like to </w:t>
      </w:r>
      <w:r w:rsidR="00F369EF" w:rsidRPr="00AF4198">
        <w:rPr>
          <w:rFonts w:ascii="Segoe UI Light" w:eastAsia="Times New Roman" w:hAnsi="Segoe UI Light" w:cs="Segoe UI Light"/>
          <w:color w:val="24292E"/>
          <w:sz w:val="24"/>
          <w:szCs w:val="24"/>
          <w:lang w:eastAsia="en-GB"/>
        </w:rPr>
        <w:t>update</w:t>
      </w:r>
      <w:r w:rsidRPr="00AF4198">
        <w:rPr>
          <w:rFonts w:ascii="Segoe UI Light" w:eastAsia="Times New Roman" w:hAnsi="Segoe UI Light" w:cs="Segoe UI Light"/>
          <w:color w:val="24292E"/>
          <w:sz w:val="24"/>
          <w:szCs w:val="24"/>
          <w:lang w:eastAsia="en-GB"/>
        </w:rPr>
        <w:t>.</w:t>
      </w:r>
    </w:p>
    <w:p w14:paraId="7E03A883" w14:textId="77777777" w:rsidR="005336B6" w:rsidRPr="00AF4198" w:rsidRDefault="005336B6" w:rsidP="005336B6">
      <w:pPr>
        <w:numPr>
          <w:ilvl w:val="0"/>
          <w:numId w:val="30"/>
        </w:numPr>
        <w:shd w:val="clear" w:color="auto" w:fill="FFFFFF"/>
        <w:spacing w:before="60" w:after="100" w:afterAutospacing="1" w:line="240" w:lineRule="auto"/>
        <w:rPr>
          <w:rFonts w:ascii="Segoe UI Light" w:eastAsia="Times New Roman" w:hAnsi="Segoe UI Light" w:cs="Segoe UI Light"/>
          <w:color w:val="24292E"/>
          <w:sz w:val="24"/>
          <w:szCs w:val="24"/>
          <w:lang w:eastAsia="en-GB"/>
        </w:rPr>
      </w:pPr>
      <w:r w:rsidRPr="00AF4198">
        <w:rPr>
          <w:rFonts w:ascii="Segoe UI Light" w:eastAsia="Times New Roman" w:hAnsi="Segoe UI Light" w:cs="Segoe UI Light"/>
          <w:color w:val="24292E"/>
          <w:sz w:val="24"/>
          <w:szCs w:val="24"/>
          <w:lang w:eastAsia="en-GB"/>
        </w:rPr>
        <w:t>Select a connection for each connection required.</w:t>
      </w:r>
    </w:p>
    <w:p w14:paraId="6D64946F" w14:textId="77777777" w:rsidR="005336B6" w:rsidRPr="00AF4198" w:rsidRDefault="005336B6" w:rsidP="005336B6">
      <w:pPr>
        <w:numPr>
          <w:ilvl w:val="0"/>
          <w:numId w:val="30"/>
        </w:numPr>
        <w:shd w:val="clear" w:color="auto" w:fill="FFFFFF"/>
        <w:spacing w:before="60" w:after="100" w:afterAutospacing="1" w:line="240" w:lineRule="auto"/>
        <w:rPr>
          <w:rFonts w:ascii="Segoe UI Light" w:eastAsia="Times New Roman" w:hAnsi="Segoe UI Light" w:cs="Segoe UI Light"/>
          <w:color w:val="24292E"/>
          <w:sz w:val="24"/>
          <w:szCs w:val="24"/>
          <w:lang w:eastAsia="en-GB"/>
        </w:rPr>
      </w:pPr>
      <w:r w:rsidRPr="00AF4198">
        <w:rPr>
          <w:rFonts w:ascii="Segoe UI Light" w:eastAsia="Times New Roman" w:hAnsi="Segoe UI Light" w:cs="Segoe UI Light"/>
          <w:color w:val="24292E"/>
          <w:sz w:val="24"/>
          <w:szCs w:val="24"/>
          <w:lang w:eastAsia="en-GB"/>
        </w:rPr>
        <w:t>Click import and wait for the import to complete.</w:t>
      </w:r>
    </w:p>
    <w:p w14:paraId="2FE90C77" w14:textId="6BB46398" w:rsidR="000923BA" w:rsidRPr="00AF4198" w:rsidRDefault="005336B6" w:rsidP="005336B6">
      <w:pPr>
        <w:numPr>
          <w:ilvl w:val="0"/>
          <w:numId w:val="30"/>
        </w:numPr>
        <w:shd w:val="clear" w:color="auto" w:fill="FFFFFF"/>
        <w:spacing w:before="60" w:after="100" w:afterAutospacing="1" w:line="240" w:lineRule="auto"/>
        <w:rPr>
          <w:rFonts w:ascii="Segoe UI Light" w:eastAsia="Times New Roman" w:hAnsi="Segoe UI Light" w:cs="Segoe UI Light"/>
          <w:color w:val="24292E"/>
          <w:sz w:val="24"/>
          <w:szCs w:val="24"/>
          <w:lang w:eastAsia="en-GB"/>
        </w:rPr>
      </w:pPr>
      <w:r w:rsidRPr="00AF4198">
        <w:rPr>
          <w:rFonts w:ascii="Segoe UI Light" w:eastAsia="Times New Roman" w:hAnsi="Segoe UI Light" w:cs="Segoe UI Light"/>
          <w:color w:val="24292E"/>
          <w:sz w:val="24"/>
          <w:szCs w:val="24"/>
          <w:lang w:eastAsia="en-GB"/>
        </w:rPr>
        <w:t>Flows that are imported for the first time may be disabled. It may be necessary to edit the flow and in its details page, click Turn on from the top menu.</w:t>
      </w:r>
    </w:p>
    <w:p w14:paraId="027BD6C5" w14:textId="3609AF90" w:rsidR="004B5BC2" w:rsidRPr="00AF4198" w:rsidRDefault="00F369EF" w:rsidP="007D7907">
      <w:pPr>
        <w:numPr>
          <w:ilvl w:val="0"/>
          <w:numId w:val="30"/>
        </w:numPr>
        <w:shd w:val="clear" w:color="auto" w:fill="FFFFFF"/>
        <w:spacing w:before="60" w:after="100" w:afterAutospacing="1" w:line="240" w:lineRule="auto"/>
        <w:rPr>
          <w:rFonts w:ascii="Segoe UI Light" w:eastAsia="Times New Roman" w:hAnsi="Segoe UI Light" w:cs="Segoe UI Light"/>
          <w:color w:val="24292E"/>
          <w:sz w:val="24"/>
          <w:szCs w:val="24"/>
          <w:lang w:eastAsia="en-GB"/>
        </w:rPr>
      </w:pPr>
      <w:r w:rsidRPr="00AF4198">
        <w:rPr>
          <w:rFonts w:ascii="Segoe UI Light" w:eastAsia="Times New Roman" w:hAnsi="Segoe UI Light" w:cs="Segoe UI Light"/>
          <w:color w:val="24292E"/>
          <w:sz w:val="24"/>
          <w:szCs w:val="24"/>
          <w:lang w:eastAsia="en-GB"/>
        </w:rPr>
        <w:t>Follow the s</w:t>
      </w:r>
      <w:r w:rsidR="009F242F" w:rsidRPr="00AF4198">
        <w:rPr>
          <w:rFonts w:ascii="Segoe UI Light" w:eastAsia="Times New Roman" w:hAnsi="Segoe UI Light" w:cs="Segoe UI Light"/>
          <w:color w:val="24292E"/>
          <w:sz w:val="24"/>
          <w:szCs w:val="24"/>
          <w:lang w:eastAsia="en-GB"/>
        </w:rPr>
        <w:t xml:space="preserve">teps in the deployment guide to update triggers and Site </w:t>
      </w:r>
      <w:proofErr w:type="spellStart"/>
      <w:r w:rsidR="009F242F" w:rsidRPr="00AF4198">
        <w:rPr>
          <w:rFonts w:ascii="Segoe UI Light" w:eastAsia="Times New Roman" w:hAnsi="Segoe UI Light" w:cs="Segoe UI Light"/>
          <w:color w:val="24292E"/>
          <w:sz w:val="24"/>
          <w:szCs w:val="24"/>
          <w:lang w:eastAsia="en-GB"/>
        </w:rPr>
        <w:t>Url</w:t>
      </w:r>
      <w:proofErr w:type="spellEnd"/>
      <w:r w:rsidR="009F242F" w:rsidRPr="00AF4198">
        <w:rPr>
          <w:rFonts w:ascii="Segoe UI Light" w:eastAsia="Times New Roman" w:hAnsi="Segoe UI Light" w:cs="Segoe UI Light"/>
          <w:color w:val="24292E"/>
          <w:sz w:val="24"/>
          <w:szCs w:val="24"/>
          <w:lang w:eastAsia="en-GB"/>
        </w:rPr>
        <w:t xml:space="preserve"> variables to the </w:t>
      </w:r>
      <w:proofErr w:type="spellStart"/>
      <w:r w:rsidR="009F242F" w:rsidRPr="00AF4198">
        <w:rPr>
          <w:rFonts w:ascii="Segoe UI Light" w:eastAsia="Times New Roman" w:hAnsi="Segoe UI Light" w:cs="Segoe UI Light"/>
          <w:color w:val="24292E"/>
          <w:sz w:val="24"/>
          <w:szCs w:val="24"/>
          <w:lang w:eastAsia="en-GB"/>
        </w:rPr>
        <w:t>Url</w:t>
      </w:r>
      <w:proofErr w:type="spellEnd"/>
      <w:r w:rsidR="009F242F" w:rsidRPr="00AF4198">
        <w:rPr>
          <w:rFonts w:ascii="Segoe UI Light" w:eastAsia="Times New Roman" w:hAnsi="Segoe UI Light" w:cs="Segoe UI Light"/>
          <w:color w:val="24292E"/>
          <w:sz w:val="24"/>
          <w:szCs w:val="24"/>
          <w:lang w:eastAsia="en-GB"/>
        </w:rPr>
        <w:t xml:space="preserve"> of </w:t>
      </w:r>
      <w:r w:rsidR="004B5BC2" w:rsidRPr="00AF4198">
        <w:rPr>
          <w:rFonts w:ascii="Segoe UI Light" w:eastAsia="Times New Roman" w:hAnsi="Segoe UI Light" w:cs="Segoe UI Light"/>
          <w:color w:val="24292E"/>
          <w:sz w:val="24"/>
          <w:szCs w:val="24"/>
          <w:lang w:eastAsia="en-GB"/>
        </w:rPr>
        <w:t>the SharePoint site where your lists for Building Access are located.</w:t>
      </w:r>
    </w:p>
    <w:p w14:paraId="2CA0FE75" w14:textId="154B727A" w:rsidR="003E7207" w:rsidRPr="00AF4198" w:rsidRDefault="00BA43F5" w:rsidP="00BA43F5">
      <w:pPr>
        <w:pStyle w:val="Heading1"/>
        <w:rPr>
          <w:rFonts w:ascii="Segoe UI Light" w:hAnsi="Segoe UI Light" w:cs="Segoe UI Light"/>
          <w:lang w:eastAsia="en-GB"/>
        </w:rPr>
      </w:pPr>
      <w:r w:rsidRPr="00AF4198">
        <w:rPr>
          <w:rFonts w:ascii="Segoe UI Light" w:hAnsi="Segoe UI Light" w:cs="Segoe UI Light"/>
          <w:lang w:eastAsia="en-GB"/>
        </w:rPr>
        <w:t>Language translations</w:t>
      </w:r>
    </w:p>
    <w:p w14:paraId="24D152D3" w14:textId="34F6F95B" w:rsidR="00C004F5" w:rsidRPr="00AF4198" w:rsidRDefault="00624CD2" w:rsidP="00BA43F5">
      <w:pPr>
        <w:rPr>
          <w:rFonts w:ascii="Segoe UI Light" w:hAnsi="Segoe UI Light" w:cs="Segoe UI Light"/>
          <w:lang w:eastAsia="en-GB"/>
        </w:rPr>
      </w:pPr>
      <w:r w:rsidRPr="00AF4198">
        <w:rPr>
          <w:rFonts w:ascii="Segoe UI Light" w:hAnsi="Segoe UI Light" w:cs="Segoe UI Light"/>
          <w:lang w:eastAsia="en-GB"/>
        </w:rPr>
        <w:t xml:space="preserve">All the </w:t>
      </w:r>
      <w:r w:rsidR="00932B0D" w:rsidRPr="00AF4198">
        <w:rPr>
          <w:rFonts w:ascii="Segoe UI Light" w:hAnsi="Segoe UI Light" w:cs="Segoe UI Light"/>
          <w:lang w:eastAsia="en-GB"/>
        </w:rPr>
        <w:t>applications</w:t>
      </w:r>
      <w:r w:rsidR="009043B6" w:rsidRPr="00AF4198">
        <w:rPr>
          <w:rFonts w:ascii="Segoe UI Light" w:hAnsi="Segoe UI Light" w:cs="Segoe UI Light"/>
          <w:lang w:eastAsia="en-GB"/>
        </w:rPr>
        <w:t xml:space="preserve"> have been</w:t>
      </w:r>
      <w:r w:rsidR="00795314" w:rsidRPr="00AF4198">
        <w:rPr>
          <w:rFonts w:ascii="Segoe UI Light" w:hAnsi="Segoe UI Light" w:cs="Segoe UI Light"/>
          <w:lang w:eastAsia="en-GB"/>
        </w:rPr>
        <w:t xml:space="preserve"> designed to be translated </w:t>
      </w:r>
      <w:r w:rsidR="000F3B63" w:rsidRPr="00AF4198">
        <w:rPr>
          <w:rFonts w:ascii="Segoe UI Light" w:hAnsi="Segoe UI Light" w:cs="Segoe UI Light"/>
          <w:lang w:eastAsia="en-GB"/>
        </w:rPr>
        <w:t xml:space="preserve">to </w:t>
      </w:r>
      <w:r w:rsidR="002C2E09" w:rsidRPr="00AF4198">
        <w:rPr>
          <w:rFonts w:ascii="Segoe UI Light" w:hAnsi="Segoe UI Light" w:cs="Segoe UI Light"/>
          <w:lang w:eastAsia="en-GB"/>
        </w:rPr>
        <w:t>a language of choice. All the lang</w:t>
      </w:r>
      <w:r w:rsidR="00B35894" w:rsidRPr="00AF4198">
        <w:rPr>
          <w:rFonts w:ascii="Segoe UI Light" w:hAnsi="Segoe UI Light" w:cs="Segoe UI Light"/>
          <w:lang w:eastAsia="en-GB"/>
        </w:rPr>
        <w:t xml:space="preserve">uage </w:t>
      </w:r>
      <w:r w:rsidR="002C2E09" w:rsidRPr="00AF4198">
        <w:rPr>
          <w:rFonts w:ascii="Segoe UI Light" w:hAnsi="Segoe UI Light" w:cs="Segoe UI Light"/>
          <w:lang w:eastAsia="en-GB"/>
        </w:rPr>
        <w:t xml:space="preserve">translations are managed </w:t>
      </w:r>
      <w:r w:rsidR="000257F1" w:rsidRPr="00AF4198">
        <w:rPr>
          <w:rFonts w:ascii="Segoe UI Light" w:hAnsi="Segoe UI Light" w:cs="Segoe UI Light"/>
          <w:lang w:eastAsia="en-GB"/>
        </w:rPr>
        <w:t>using the colTranslations.xlsx file that can be downloaded from the GitHub repository</w:t>
      </w:r>
      <w:r w:rsidR="00155B26" w:rsidRPr="00AF4198">
        <w:rPr>
          <w:rFonts w:ascii="Segoe UI Light" w:hAnsi="Segoe UI Light" w:cs="Segoe UI Light"/>
          <w:lang w:eastAsia="en-GB"/>
        </w:rPr>
        <w:t xml:space="preserve">. </w:t>
      </w:r>
    </w:p>
    <w:p w14:paraId="0535EA53" w14:textId="07567135" w:rsidR="00666739" w:rsidRPr="00AF4198" w:rsidRDefault="000F0E49" w:rsidP="00E4571A">
      <w:pPr>
        <w:pStyle w:val="Heading2"/>
        <w:rPr>
          <w:rFonts w:ascii="Segoe UI Light" w:hAnsi="Segoe UI Light" w:cs="Segoe UI Light"/>
          <w:lang w:eastAsia="en-GB"/>
        </w:rPr>
      </w:pPr>
      <w:r w:rsidRPr="00AF4198">
        <w:rPr>
          <w:rFonts w:ascii="Segoe UI Light" w:hAnsi="Segoe UI Light" w:cs="Segoe UI Light"/>
          <w:lang w:eastAsia="en-GB"/>
        </w:rPr>
        <w:t>Understanding translations</w:t>
      </w:r>
    </w:p>
    <w:p w14:paraId="433C2944" w14:textId="76E42A01" w:rsidR="0019252F" w:rsidRPr="00AF4198" w:rsidRDefault="0019252F" w:rsidP="00E4571A">
      <w:pPr>
        <w:pStyle w:val="Heading3"/>
        <w:rPr>
          <w:rFonts w:ascii="Segoe UI Light" w:hAnsi="Segoe UI Light" w:cs="Segoe UI Light"/>
          <w:lang w:eastAsia="en-GB"/>
        </w:rPr>
      </w:pPr>
      <w:r w:rsidRPr="00AF4198">
        <w:rPr>
          <w:rFonts w:ascii="Segoe UI Light" w:hAnsi="Segoe UI Light" w:cs="Segoe UI Light"/>
          <w:lang w:eastAsia="en-GB"/>
        </w:rPr>
        <w:t>Here is some key information about the translation file</w:t>
      </w:r>
    </w:p>
    <w:p w14:paraId="48FC41F4" w14:textId="28FB6ABF" w:rsidR="00111033" w:rsidRPr="00AF4198" w:rsidRDefault="0071737B" w:rsidP="00111033">
      <w:pPr>
        <w:pStyle w:val="ListParagraph"/>
        <w:numPr>
          <w:ilvl w:val="0"/>
          <w:numId w:val="32"/>
        </w:numPr>
        <w:rPr>
          <w:rFonts w:ascii="Segoe UI Light" w:hAnsi="Segoe UI Light" w:cs="Segoe UI Light"/>
          <w:lang w:eastAsia="en-GB"/>
        </w:rPr>
      </w:pPr>
      <w:r w:rsidRPr="00AF4198">
        <w:rPr>
          <w:rFonts w:ascii="Segoe UI Light" w:hAnsi="Segoe UI Light" w:cs="Segoe UI Light"/>
          <w:lang w:eastAsia="en-GB"/>
        </w:rPr>
        <w:t>Download and extract the BuildingAccessApp.zip</w:t>
      </w:r>
      <w:r w:rsidR="00111033" w:rsidRPr="00AF4198">
        <w:rPr>
          <w:rFonts w:ascii="Segoe UI Light" w:hAnsi="Segoe UI Light" w:cs="Segoe UI Light"/>
          <w:lang w:eastAsia="en-GB"/>
        </w:rPr>
        <w:t>.</w:t>
      </w:r>
    </w:p>
    <w:p w14:paraId="503AEF9C" w14:textId="5621F7F6" w:rsidR="00111033" w:rsidRPr="00AF4198" w:rsidRDefault="00111033" w:rsidP="00111033">
      <w:pPr>
        <w:pStyle w:val="ListParagraph"/>
        <w:numPr>
          <w:ilvl w:val="0"/>
          <w:numId w:val="32"/>
        </w:numPr>
        <w:rPr>
          <w:rFonts w:ascii="Segoe UI Light" w:hAnsi="Segoe UI Light" w:cs="Segoe UI Light"/>
          <w:lang w:eastAsia="en-GB"/>
        </w:rPr>
      </w:pPr>
      <w:r w:rsidRPr="00AF4198">
        <w:rPr>
          <w:rFonts w:ascii="Segoe UI Light" w:hAnsi="Segoe UI Light" w:cs="Segoe UI Light"/>
          <w:lang w:eastAsia="en-GB"/>
        </w:rPr>
        <w:t>And open the coltranslations.xlsx file.</w:t>
      </w:r>
    </w:p>
    <w:p w14:paraId="70328F20" w14:textId="1FDF9BE1" w:rsidR="00111033" w:rsidRPr="00AF4198" w:rsidRDefault="00111033" w:rsidP="00111033">
      <w:pPr>
        <w:pStyle w:val="ListParagraph"/>
        <w:numPr>
          <w:ilvl w:val="0"/>
          <w:numId w:val="32"/>
        </w:numPr>
        <w:rPr>
          <w:rFonts w:ascii="Segoe UI Light" w:hAnsi="Segoe UI Light" w:cs="Segoe UI Light"/>
          <w:lang w:eastAsia="en-GB"/>
        </w:rPr>
      </w:pPr>
      <w:r w:rsidRPr="00AF4198">
        <w:rPr>
          <w:rFonts w:ascii="Segoe UI Light" w:hAnsi="Segoe UI Light" w:cs="Segoe UI Light"/>
          <w:lang w:eastAsia="en-GB"/>
        </w:rPr>
        <w:t xml:space="preserve">The </w:t>
      </w:r>
      <w:r w:rsidR="00506CDD" w:rsidRPr="00AF4198">
        <w:rPr>
          <w:rFonts w:ascii="Segoe UI Light" w:hAnsi="Segoe UI Light" w:cs="Segoe UI Light"/>
          <w:lang w:eastAsia="en-GB"/>
        </w:rPr>
        <w:t xml:space="preserve">file contains four sheets </w:t>
      </w:r>
      <w:r w:rsidR="005F4811" w:rsidRPr="00AF4198">
        <w:rPr>
          <w:rFonts w:ascii="Segoe UI Light" w:hAnsi="Segoe UI Light" w:cs="Segoe UI Light"/>
          <w:lang w:eastAsia="en-GB"/>
        </w:rPr>
        <w:t xml:space="preserve">which </w:t>
      </w:r>
      <w:r w:rsidR="00CF0D7D" w:rsidRPr="00AF4198">
        <w:rPr>
          <w:rFonts w:ascii="Segoe UI Light" w:hAnsi="Segoe UI Light" w:cs="Segoe UI Light"/>
          <w:lang w:eastAsia="en-GB"/>
        </w:rPr>
        <w:t>in turn</w:t>
      </w:r>
      <w:r w:rsidR="005F4811" w:rsidRPr="00AF4198">
        <w:rPr>
          <w:rFonts w:ascii="Segoe UI Light" w:hAnsi="Segoe UI Light" w:cs="Segoe UI Light"/>
          <w:lang w:eastAsia="en-GB"/>
        </w:rPr>
        <w:t xml:space="preserve"> constitutes of translation tables.</w:t>
      </w:r>
    </w:p>
    <w:p w14:paraId="6703BE84" w14:textId="40BD6A24" w:rsidR="001F42F0" w:rsidRPr="00AF4198" w:rsidRDefault="001F42F0" w:rsidP="00111033">
      <w:pPr>
        <w:pStyle w:val="ListParagraph"/>
        <w:numPr>
          <w:ilvl w:val="0"/>
          <w:numId w:val="32"/>
        </w:numPr>
        <w:rPr>
          <w:rFonts w:ascii="Segoe UI Light" w:hAnsi="Segoe UI Light" w:cs="Segoe UI Light"/>
          <w:lang w:eastAsia="en-GB"/>
        </w:rPr>
      </w:pPr>
      <w:r w:rsidRPr="00AF4198">
        <w:rPr>
          <w:rFonts w:ascii="Segoe UI Light" w:hAnsi="Segoe UI Light" w:cs="Segoe UI Light"/>
          <w:lang w:eastAsia="en-GB"/>
        </w:rPr>
        <w:t xml:space="preserve">The first two sheets User and User </w:t>
      </w:r>
      <w:r w:rsidR="00844738" w:rsidRPr="00AF4198">
        <w:rPr>
          <w:rFonts w:ascii="Segoe UI Light" w:hAnsi="Segoe UI Light" w:cs="Segoe UI Light"/>
          <w:lang w:eastAsia="en-GB"/>
        </w:rPr>
        <w:t>Extended which</w:t>
      </w:r>
      <w:r w:rsidRPr="00AF4198">
        <w:rPr>
          <w:rFonts w:ascii="Segoe UI Light" w:hAnsi="Segoe UI Light" w:cs="Segoe UI Light"/>
          <w:lang w:eastAsia="en-GB"/>
        </w:rPr>
        <w:t xml:space="preserve"> have </w:t>
      </w:r>
      <w:r w:rsidR="00B11B93" w:rsidRPr="00AF4198">
        <w:rPr>
          <w:rFonts w:ascii="Segoe UI Light" w:hAnsi="Segoe UI Light" w:cs="Segoe UI Light"/>
          <w:lang w:eastAsia="en-GB"/>
        </w:rPr>
        <w:t xml:space="preserve">the tables </w:t>
      </w:r>
      <w:proofErr w:type="spellStart"/>
      <w:r w:rsidR="00B11B93" w:rsidRPr="00AF4198">
        <w:rPr>
          <w:rFonts w:ascii="Segoe UI Light" w:hAnsi="Segoe UI Light" w:cs="Segoe UI Light"/>
          <w:lang w:eastAsia="en-GB"/>
        </w:rPr>
        <w:t>colTranslationsUser</w:t>
      </w:r>
      <w:proofErr w:type="spellEnd"/>
      <w:r w:rsidR="00B11B93" w:rsidRPr="00AF4198">
        <w:rPr>
          <w:rFonts w:ascii="Segoe UI Light" w:hAnsi="Segoe UI Light" w:cs="Segoe UI Light"/>
          <w:lang w:eastAsia="en-GB"/>
        </w:rPr>
        <w:t xml:space="preserve"> and </w:t>
      </w:r>
      <w:proofErr w:type="spellStart"/>
      <w:r w:rsidR="00B11B93" w:rsidRPr="00AF4198">
        <w:rPr>
          <w:rFonts w:ascii="Segoe UI Light" w:hAnsi="Segoe UI Light" w:cs="Segoe UI Light"/>
          <w:lang w:eastAsia="en-GB"/>
        </w:rPr>
        <w:t>colTranslationsUserExtended</w:t>
      </w:r>
      <w:proofErr w:type="spellEnd"/>
      <w:r w:rsidR="00B11B93" w:rsidRPr="00AF4198">
        <w:rPr>
          <w:rFonts w:ascii="Segoe UI Light" w:hAnsi="Segoe UI Light" w:cs="Segoe UI Light"/>
          <w:lang w:eastAsia="en-GB"/>
        </w:rPr>
        <w:t xml:space="preserve"> </w:t>
      </w:r>
      <w:r w:rsidR="00844738" w:rsidRPr="00AF4198">
        <w:rPr>
          <w:rFonts w:ascii="Segoe UI Light" w:hAnsi="Segoe UI Light" w:cs="Segoe UI Light"/>
          <w:lang w:eastAsia="en-GB"/>
        </w:rPr>
        <w:t xml:space="preserve">respectively </w:t>
      </w:r>
      <w:r w:rsidR="00CE16D9" w:rsidRPr="00AF4198">
        <w:rPr>
          <w:rFonts w:ascii="Segoe UI Light" w:hAnsi="Segoe UI Light" w:cs="Segoe UI Light"/>
          <w:lang w:eastAsia="en-GB"/>
        </w:rPr>
        <w:t>are being used in the Building Access app.</w:t>
      </w:r>
      <w:r w:rsidR="00663E50" w:rsidRPr="00AF4198">
        <w:rPr>
          <w:rFonts w:ascii="Segoe UI Light" w:hAnsi="Segoe UI Light" w:cs="Segoe UI Light"/>
          <w:lang w:eastAsia="en-GB"/>
        </w:rPr>
        <w:t xml:space="preserve"> </w:t>
      </w:r>
      <w:proofErr w:type="spellStart"/>
      <w:r w:rsidR="00663E50" w:rsidRPr="00AF4198">
        <w:rPr>
          <w:rFonts w:ascii="Segoe UI Light" w:hAnsi="Segoe UI Light" w:cs="Segoe UI Light"/>
          <w:lang w:eastAsia="en-GB"/>
        </w:rPr>
        <w:t>colTranslationUser</w:t>
      </w:r>
      <w:proofErr w:type="spellEnd"/>
      <w:r w:rsidR="00663E50" w:rsidRPr="00AF4198">
        <w:rPr>
          <w:rFonts w:ascii="Segoe UI Light" w:hAnsi="Segoe UI Light" w:cs="Segoe UI Light"/>
          <w:lang w:eastAsia="en-GB"/>
        </w:rPr>
        <w:t xml:space="preserve"> should be used for updates</w:t>
      </w:r>
      <w:r w:rsidR="00FC5EA7" w:rsidRPr="00AF4198">
        <w:rPr>
          <w:rFonts w:ascii="Segoe UI Light" w:hAnsi="Segoe UI Light" w:cs="Segoe UI Light"/>
          <w:lang w:eastAsia="en-GB"/>
        </w:rPr>
        <w:t>.</w:t>
      </w:r>
    </w:p>
    <w:p w14:paraId="4F1FB09C" w14:textId="54BE11BE" w:rsidR="00CE16D9" w:rsidRPr="00AF4198" w:rsidRDefault="00CE16D9" w:rsidP="00111033">
      <w:pPr>
        <w:pStyle w:val="ListParagraph"/>
        <w:numPr>
          <w:ilvl w:val="0"/>
          <w:numId w:val="32"/>
        </w:numPr>
        <w:rPr>
          <w:rFonts w:ascii="Segoe UI Light" w:hAnsi="Segoe UI Light" w:cs="Segoe UI Light"/>
          <w:lang w:eastAsia="en-GB"/>
        </w:rPr>
      </w:pPr>
      <w:r w:rsidRPr="00AF4198">
        <w:rPr>
          <w:rFonts w:ascii="Segoe UI Light" w:hAnsi="Segoe UI Light" w:cs="Segoe UI Light"/>
          <w:lang w:eastAsia="en-GB"/>
        </w:rPr>
        <w:t xml:space="preserve">Admin tab with table </w:t>
      </w:r>
      <w:proofErr w:type="spellStart"/>
      <w:r w:rsidR="00FE078E" w:rsidRPr="00AF4198">
        <w:rPr>
          <w:rFonts w:ascii="Segoe UI Light" w:hAnsi="Segoe UI Light" w:cs="Segoe UI Light"/>
          <w:lang w:eastAsia="en-GB"/>
        </w:rPr>
        <w:t>colTranslationsAdmin</w:t>
      </w:r>
      <w:proofErr w:type="spellEnd"/>
      <w:r w:rsidR="00FE078E" w:rsidRPr="00AF4198">
        <w:rPr>
          <w:rFonts w:ascii="Segoe UI Light" w:hAnsi="Segoe UI Light" w:cs="Segoe UI Light"/>
          <w:lang w:eastAsia="en-GB"/>
        </w:rPr>
        <w:t xml:space="preserve"> is being used in Building Admin app.</w:t>
      </w:r>
    </w:p>
    <w:p w14:paraId="1ABB85EF" w14:textId="409C345B" w:rsidR="00FE078E" w:rsidRPr="00AF4198" w:rsidRDefault="00FE078E" w:rsidP="00111033">
      <w:pPr>
        <w:pStyle w:val="ListParagraph"/>
        <w:numPr>
          <w:ilvl w:val="0"/>
          <w:numId w:val="32"/>
        </w:numPr>
        <w:rPr>
          <w:rFonts w:ascii="Segoe UI Light" w:hAnsi="Segoe UI Light" w:cs="Segoe UI Light"/>
          <w:lang w:eastAsia="en-GB"/>
        </w:rPr>
      </w:pPr>
      <w:r w:rsidRPr="00AF4198">
        <w:rPr>
          <w:rFonts w:ascii="Segoe UI Light" w:hAnsi="Segoe UI Light" w:cs="Segoe UI Light"/>
          <w:lang w:eastAsia="en-GB"/>
        </w:rPr>
        <w:t xml:space="preserve">Security </w:t>
      </w:r>
      <w:r w:rsidR="00116C73" w:rsidRPr="00AF4198">
        <w:rPr>
          <w:rFonts w:ascii="Segoe UI Light" w:hAnsi="Segoe UI Light" w:cs="Segoe UI Light"/>
          <w:lang w:eastAsia="en-GB"/>
        </w:rPr>
        <w:t xml:space="preserve">tab with </w:t>
      </w:r>
      <w:proofErr w:type="spellStart"/>
      <w:r w:rsidR="00844738" w:rsidRPr="00AF4198">
        <w:rPr>
          <w:rFonts w:ascii="Segoe UI Light" w:hAnsi="Segoe UI Light" w:cs="Segoe UI Light"/>
          <w:lang w:eastAsia="en-GB"/>
        </w:rPr>
        <w:t>colTranslationsSecurity</w:t>
      </w:r>
      <w:proofErr w:type="spellEnd"/>
      <w:r w:rsidR="00844738" w:rsidRPr="00AF4198">
        <w:rPr>
          <w:rFonts w:ascii="Segoe UI Light" w:hAnsi="Segoe UI Light" w:cs="Segoe UI Light"/>
          <w:lang w:eastAsia="en-GB"/>
        </w:rPr>
        <w:t xml:space="preserve"> table is being used in the Building security app.</w:t>
      </w:r>
    </w:p>
    <w:p w14:paraId="4391550F" w14:textId="51B8ED61" w:rsidR="00844738" w:rsidRPr="00AF4198" w:rsidRDefault="00CE3AF8" w:rsidP="00CE3AF8">
      <w:pPr>
        <w:ind w:left="360"/>
        <w:rPr>
          <w:rFonts w:ascii="Segoe UI Light" w:hAnsi="Segoe UI Light" w:cs="Segoe UI Light"/>
          <w:lang w:eastAsia="en-GB"/>
        </w:rPr>
      </w:pPr>
      <w:r w:rsidRPr="00AF4198">
        <w:rPr>
          <w:rFonts w:ascii="Segoe UI Light" w:hAnsi="Segoe UI Light" w:cs="Segoe UI Light"/>
          <w:noProof/>
        </w:rPr>
        <w:drawing>
          <wp:inline distT="0" distB="0" distL="0" distR="0" wp14:anchorId="7A4B3F4D" wp14:editId="3A61B711">
            <wp:extent cx="5731510" cy="293179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931795"/>
                    </a:xfrm>
                    <a:prstGeom prst="rect">
                      <a:avLst/>
                    </a:prstGeom>
                  </pic:spPr>
                </pic:pic>
              </a:graphicData>
            </a:graphic>
          </wp:inline>
        </w:drawing>
      </w:r>
    </w:p>
    <w:p w14:paraId="3E7772C9" w14:textId="2A248116" w:rsidR="00CE3AF8" w:rsidRPr="00AF4198" w:rsidRDefault="00CE3AF8" w:rsidP="00CE3AF8">
      <w:pPr>
        <w:pStyle w:val="ListParagraph"/>
        <w:numPr>
          <w:ilvl w:val="0"/>
          <w:numId w:val="32"/>
        </w:numPr>
        <w:rPr>
          <w:rFonts w:ascii="Segoe UI Light" w:hAnsi="Segoe UI Light" w:cs="Segoe UI Light"/>
          <w:lang w:eastAsia="en-GB"/>
        </w:rPr>
      </w:pPr>
      <w:r w:rsidRPr="00AF4198">
        <w:rPr>
          <w:rFonts w:ascii="Segoe UI Light" w:hAnsi="Segoe UI Light" w:cs="Segoe UI Light"/>
          <w:lang w:eastAsia="en-GB"/>
        </w:rPr>
        <w:lastRenderedPageBreak/>
        <w:t>Each table is made up of 2 key columns i.e.</w:t>
      </w:r>
      <w:r w:rsidR="00AD0B1E" w:rsidRPr="00AF4198">
        <w:rPr>
          <w:rFonts w:ascii="Segoe UI Light" w:hAnsi="Segoe UI Light" w:cs="Segoe UI Light"/>
          <w:lang w:eastAsia="en-GB"/>
        </w:rPr>
        <w:t xml:space="preserve"> Locale and </w:t>
      </w:r>
      <w:proofErr w:type="spellStart"/>
      <w:r w:rsidR="00AD0B1E" w:rsidRPr="00AF4198">
        <w:rPr>
          <w:rFonts w:ascii="Segoe UI Light" w:hAnsi="Segoe UI Light" w:cs="Segoe UI Light"/>
          <w:lang w:eastAsia="en-GB"/>
        </w:rPr>
        <w:t>IsSupported</w:t>
      </w:r>
      <w:proofErr w:type="spellEnd"/>
      <w:r w:rsidR="00AD0B1E" w:rsidRPr="00AF4198">
        <w:rPr>
          <w:rFonts w:ascii="Segoe UI Light" w:hAnsi="Segoe UI Light" w:cs="Segoe UI Light"/>
          <w:lang w:eastAsia="en-GB"/>
        </w:rPr>
        <w:t xml:space="preserve">. PowerApps rely on </w:t>
      </w:r>
      <w:r w:rsidR="004F2EB7" w:rsidRPr="00AF4198">
        <w:rPr>
          <w:rFonts w:ascii="Segoe UI Light" w:hAnsi="Segoe UI Light" w:cs="Segoe UI Light"/>
          <w:lang w:eastAsia="en-GB"/>
        </w:rPr>
        <w:t>these columns</w:t>
      </w:r>
      <w:r w:rsidR="00AD0B1E" w:rsidRPr="00AF4198">
        <w:rPr>
          <w:rFonts w:ascii="Segoe UI Light" w:hAnsi="Segoe UI Light" w:cs="Segoe UI Light"/>
          <w:lang w:eastAsia="en-GB"/>
        </w:rPr>
        <w:t xml:space="preserve"> to </w:t>
      </w:r>
      <w:r w:rsidR="004F2EB7" w:rsidRPr="00AF4198">
        <w:rPr>
          <w:rFonts w:ascii="Segoe UI Light" w:hAnsi="Segoe UI Light" w:cs="Segoe UI Light"/>
          <w:lang w:eastAsia="en-GB"/>
        </w:rPr>
        <w:t>decide which language to use.</w:t>
      </w:r>
    </w:p>
    <w:p w14:paraId="747C680E" w14:textId="69500049" w:rsidR="000F0E49" w:rsidRPr="00AF4198" w:rsidRDefault="004F2EB7" w:rsidP="00C8450F">
      <w:pPr>
        <w:pStyle w:val="ListParagraph"/>
        <w:numPr>
          <w:ilvl w:val="0"/>
          <w:numId w:val="32"/>
        </w:numPr>
        <w:rPr>
          <w:rFonts w:ascii="Segoe UI Light" w:hAnsi="Segoe UI Light" w:cs="Segoe UI Light"/>
          <w:lang w:eastAsia="en-GB"/>
        </w:rPr>
      </w:pPr>
      <w:r w:rsidRPr="00AF4198">
        <w:rPr>
          <w:rFonts w:ascii="Segoe UI Light" w:hAnsi="Segoe UI Light" w:cs="Segoe UI Light"/>
          <w:lang w:eastAsia="en-GB"/>
        </w:rPr>
        <w:t xml:space="preserve">Rest of the columns are </w:t>
      </w:r>
      <w:r w:rsidR="00644194" w:rsidRPr="00AF4198">
        <w:rPr>
          <w:rFonts w:ascii="Segoe UI Light" w:hAnsi="Segoe UI Light" w:cs="Segoe UI Light"/>
          <w:lang w:eastAsia="en-GB"/>
        </w:rPr>
        <w:t>labels that are translated.</w:t>
      </w:r>
    </w:p>
    <w:p w14:paraId="270CCBAB" w14:textId="2A6F46EC" w:rsidR="000F0E49" w:rsidRPr="00AF4198" w:rsidRDefault="00490829" w:rsidP="00E4571A">
      <w:pPr>
        <w:pStyle w:val="Heading3"/>
        <w:rPr>
          <w:rFonts w:ascii="Segoe UI Light" w:hAnsi="Segoe UI Light" w:cs="Segoe UI Light"/>
          <w:lang w:eastAsia="en-GB"/>
        </w:rPr>
      </w:pPr>
      <w:proofErr w:type="spellStart"/>
      <w:r w:rsidRPr="00AF4198">
        <w:rPr>
          <w:rFonts w:ascii="Segoe UI Light" w:hAnsi="Segoe UI Light" w:cs="Segoe UI Light"/>
          <w:lang w:eastAsia="en-GB"/>
        </w:rPr>
        <w:t>PowerApp</w:t>
      </w:r>
      <w:proofErr w:type="spellEnd"/>
      <w:r w:rsidRPr="00AF4198">
        <w:rPr>
          <w:rFonts w:ascii="Segoe UI Light" w:hAnsi="Segoe UI Light" w:cs="Segoe UI Light"/>
          <w:lang w:eastAsia="en-GB"/>
        </w:rPr>
        <w:t xml:space="preserve"> translation formula</w:t>
      </w:r>
      <w:r w:rsidR="00C9662E" w:rsidRPr="00AF4198">
        <w:rPr>
          <w:rFonts w:ascii="Segoe UI Light" w:hAnsi="Segoe UI Light" w:cs="Segoe UI Light"/>
          <w:lang w:eastAsia="en-GB"/>
        </w:rPr>
        <w:t>s</w:t>
      </w:r>
    </w:p>
    <w:p w14:paraId="62FF9C0C" w14:textId="7B2B7F34" w:rsidR="00490829" w:rsidRPr="00AF4198" w:rsidRDefault="00490829" w:rsidP="00490829">
      <w:pPr>
        <w:pStyle w:val="ListParagraph"/>
        <w:numPr>
          <w:ilvl w:val="0"/>
          <w:numId w:val="33"/>
        </w:numPr>
        <w:rPr>
          <w:rFonts w:ascii="Segoe UI Light" w:hAnsi="Segoe UI Light" w:cs="Segoe UI Light"/>
          <w:lang w:eastAsia="en-GB"/>
        </w:rPr>
      </w:pPr>
      <w:r w:rsidRPr="00AF4198">
        <w:rPr>
          <w:rFonts w:ascii="Segoe UI Light" w:hAnsi="Segoe UI Light" w:cs="Segoe UI Light"/>
          <w:lang w:eastAsia="en-GB"/>
        </w:rPr>
        <w:t>All PowerApps manage translation on App start</w:t>
      </w:r>
      <w:r w:rsidR="00AF6F11" w:rsidRPr="00AF4198">
        <w:rPr>
          <w:rFonts w:ascii="Segoe UI Light" w:hAnsi="Segoe UI Light" w:cs="Segoe UI Light"/>
          <w:lang w:eastAsia="en-GB"/>
        </w:rPr>
        <w:t xml:space="preserve"> using the </w:t>
      </w:r>
      <w:proofErr w:type="gramStart"/>
      <w:r w:rsidR="00AF6F11" w:rsidRPr="00AF4198">
        <w:rPr>
          <w:rFonts w:ascii="Segoe UI Light" w:hAnsi="Segoe UI Light" w:cs="Segoe UI Light"/>
          <w:lang w:eastAsia="en-GB"/>
        </w:rPr>
        <w:t>Language(</w:t>
      </w:r>
      <w:proofErr w:type="gramEnd"/>
      <w:r w:rsidR="00AF6F11" w:rsidRPr="00AF4198">
        <w:rPr>
          <w:rFonts w:ascii="Segoe UI Light" w:hAnsi="Segoe UI Light" w:cs="Segoe UI Light"/>
          <w:lang w:eastAsia="en-GB"/>
        </w:rPr>
        <w:t>) function.</w:t>
      </w:r>
    </w:p>
    <w:p w14:paraId="53617364" w14:textId="32282985" w:rsidR="000234A5" w:rsidRPr="00AF4198" w:rsidRDefault="00D95E0F" w:rsidP="000234A5">
      <w:pPr>
        <w:ind w:left="360"/>
        <w:rPr>
          <w:rFonts w:ascii="Segoe UI Light" w:hAnsi="Segoe UI Light" w:cs="Segoe UI Light"/>
          <w:lang w:eastAsia="en-GB"/>
        </w:rPr>
      </w:pPr>
      <w:r w:rsidRPr="00AF4198">
        <w:rPr>
          <w:rFonts w:ascii="Segoe UI Light" w:hAnsi="Segoe UI Light" w:cs="Segoe UI Light"/>
          <w:noProof/>
        </w:rPr>
        <w:drawing>
          <wp:inline distT="0" distB="0" distL="0" distR="0" wp14:anchorId="49CD9B06" wp14:editId="6FC1087F">
            <wp:extent cx="3390900" cy="2571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90900" cy="257175"/>
                    </a:xfrm>
                    <a:prstGeom prst="rect">
                      <a:avLst/>
                    </a:prstGeom>
                  </pic:spPr>
                </pic:pic>
              </a:graphicData>
            </a:graphic>
          </wp:inline>
        </w:drawing>
      </w:r>
    </w:p>
    <w:p w14:paraId="2A734566" w14:textId="377CAA63" w:rsidR="00AF6F11" w:rsidRPr="00AF4198" w:rsidRDefault="00D95E0F" w:rsidP="00AF6F11">
      <w:pPr>
        <w:pStyle w:val="ListParagraph"/>
        <w:numPr>
          <w:ilvl w:val="0"/>
          <w:numId w:val="33"/>
        </w:numPr>
        <w:rPr>
          <w:rFonts w:ascii="Segoe UI Light" w:hAnsi="Segoe UI Light" w:cs="Segoe UI Light"/>
          <w:lang w:eastAsia="en-GB"/>
        </w:rPr>
      </w:pPr>
      <w:r w:rsidRPr="00AF4198">
        <w:rPr>
          <w:rFonts w:ascii="Segoe UI Light" w:hAnsi="Segoe UI Light" w:cs="Segoe UI Light"/>
          <w:lang w:eastAsia="en-GB"/>
        </w:rPr>
        <w:t xml:space="preserve">The </w:t>
      </w:r>
      <w:r w:rsidR="00D502A4" w:rsidRPr="00AF4198">
        <w:rPr>
          <w:rFonts w:ascii="Segoe UI Light" w:hAnsi="Segoe UI Light" w:cs="Segoe UI Light"/>
          <w:lang w:eastAsia="en-GB"/>
        </w:rPr>
        <w:t xml:space="preserve">excel table data sources are then filtered using the language </w:t>
      </w:r>
      <w:r w:rsidR="00C9662E" w:rsidRPr="00AF4198">
        <w:rPr>
          <w:rFonts w:ascii="Segoe UI Light" w:hAnsi="Segoe UI Light" w:cs="Segoe UI Light"/>
          <w:lang w:eastAsia="en-GB"/>
        </w:rPr>
        <w:t>detected.</w:t>
      </w:r>
    </w:p>
    <w:p w14:paraId="44A1794C" w14:textId="2A739061" w:rsidR="00C9662E" w:rsidRPr="00AF4198" w:rsidRDefault="00C9662E" w:rsidP="00C9662E">
      <w:pPr>
        <w:ind w:left="360"/>
        <w:rPr>
          <w:rFonts w:ascii="Segoe UI Light" w:hAnsi="Segoe UI Light" w:cs="Segoe UI Light"/>
          <w:lang w:eastAsia="en-GB"/>
        </w:rPr>
      </w:pPr>
      <w:r w:rsidRPr="00AF4198">
        <w:rPr>
          <w:rFonts w:ascii="Segoe UI Light" w:hAnsi="Segoe UI Light" w:cs="Segoe UI Light"/>
          <w:noProof/>
        </w:rPr>
        <w:drawing>
          <wp:inline distT="0" distB="0" distL="0" distR="0" wp14:anchorId="2E7695A2" wp14:editId="2D798851">
            <wp:extent cx="5731510" cy="431800"/>
            <wp:effectExtent l="0" t="0" r="254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31800"/>
                    </a:xfrm>
                    <a:prstGeom prst="rect">
                      <a:avLst/>
                    </a:prstGeom>
                  </pic:spPr>
                </pic:pic>
              </a:graphicData>
            </a:graphic>
          </wp:inline>
        </w:drawing>
      </w:r>
    </w:p>
    <w:p w14:paraId="209753F9" w14:textId="77777777" w:rsidR="00E25B3F" w:rsidRPr="00AF4198" w:rsidRDefault="00E25B3F" w:rsidP="00E25B3F">
      <w:pPr>
        <w:rPr>
          <w:rFonts w:ascii="Segoe UI Light" w:hAnsi="Segoe UI Light" w:cs="Segoe UI Light"/>
          <w:lang w:eastAsia="en-GB"/>
        </w:rPr>
      </w:pPr>
    </w:p>
    <w:p w14:paraId="3FFB0EEC" w14:textId="77777777" w:rsidR="00A00D14" w:rsidRPr="00AF4198" w:rsidRDefault="00A00D14" w:rsidP="000F0E49">
      <w:pPr>
        <w:rPr>
          <w:rFonts w:ascii="Segoe UI Light" w:hAnsi="Segoe UI Light" w:cs="Segoe UI Light"/>
          <w:lang w:eastAsia="en-GB"/>
        </w:rPr>
      </w:pPr>
    </w:p>
    <w:p w14:paraId="2F3DD77A" w14:textId="043F9326" w:rsidR="00D2686A" w:rsidRPr="00AF4198" w:rsidRDefault="00D2686A" w:rsidP="00D2686A">
      <w:pPr>
        <w:pStyle w:val="Heading2"/>
        <w:rPr>
          <w:rFonts w:ascii="Segoe UI Light" w:hAnsi="Segoe UI Light" w:cs="Segoe UI Light"/>
          <w:lang w:eastAsia="en-GB"/>
        </w:rPr>
      </w:pPr>
      <w:r w:rsidRPr="00AF4198">
        <w:rPr>
          <w:rFonts w:ascii="Segoe UI Light" w:hAnsi="Segoe UI Light" w:cs="Segoe UI Light"/>
          <w:lang w:eastAsia="en-GB"/>
        </w:rPr>
        <w:t>Updating the translations</w:t>
      </w:r>
    </w:p>
    <w:p w14:paraId="200762E1" w14:textId="4EA6EF73" w:rsidR="00D2686A" w:rsidRPr="00AF4198" w:rsidRDefault="00D2686A" w:rsidP="00D2686A">
      <w:pPr>
        <w:rPr>
          <w:rFonts w:ascii="Segoe UI Light" w:hAnsi="Segoe UI Light" w:cs="Segoe UI Light"/>
          <w:lang w:eastAsia="en-GB"/>
        </w:rPr>
      </w:pPr>
      <w:r w:rsidRPr="00AF4198">
        <w:rPr>
          <w:rFonts w:ascii="Segoe UI Light" w:hAnsi="Segoe UI Light" w:cs="Segoe UI Light"/>
          <w:lang w:eastAsia="en-GB"/>
        </w:rPr>
        <w:t>Some of the translations might not be accurate, as they have been generated using an automated process. In this case, you can choose to update them. To update:</w:t>
      </w:r>
    </w:p>
    <w:p w14:paraId="0A46627D" w14:textId="77777777" w:rsidR="00F56682" w:rsidRPr="00AF4198" w:rsidRDefault="00F56682" w:rsidP="00F56682">
      <w:pPr>
        <w:pStyle w:val="ListParagraph"/>
        <w:numPr>
          <w:ilvl w:val="0"/>
          <w:numId w:val="34"/>
        </w:numPr>
        <w:rPr>
          <w:rFonts w:ascii="Segoe UI Light" w:hAnsi="Segoe UI Light" w:cs="Segoe UI Light"/>
          <w:lang w:eastAsia="en-GB"/>
        </w:rPr>
      </w:pPr>
      <w:r w:rsidRPr="00AF4198">
        <w:rPr>
          <w:rFonts w:ascii="Segoe UI Light" w:hAnsi="Segoe UI Light" w:cs="Segoe UI Light"/>
          <w:lang w:eastAsia="en-GB"/>
        </w:rPr>
        <w:t>Download and extract the BuildingAccessApp.zip.</w:t>
      </w:r>
    </w:p>
    <w:p w14:paraId="493D104E" w14:textId="77777777" w:rsidR="00F56682" w:rsidRPr="00AF4198" w:rsidRDefault="00F56682" w:rsidP="00F56682">
      <w:pPr>
        <w:pStyle w:val="ListParagraph"/>
        <w:numPr>
          <w:ilvl w:val="0"/>
          <w:numId w:val="34"/>
        </w:numPr>
        <w:rPr>
          <w:rFonts w:ascii="Segoe UI Light" w:hAnsi="Segoe UI Light" w:cs="Segoe UI Light"/>
          <w:lang w:eastAsia="en-GB"/>
        </w:rPr>
      </w:pPr>
      <w:r w:rsidRPr="00AF4198">
        <w:rPr>
          <w:rFonts w:ascii="Segoe UI Light" w:hAnsi="Segoe UI Light" w:cs="Segoe UI Light"/>
          <w:lang w:eastAsia="en-GB"/>
        </w:rPr>
        <w:t>And open the coltranslations.xlsx file.</w:t>
      </w:r>
    </w:p>
    <w:p w14:paraId="753D0097" w14:textId="17BB352C" w:rsidR="00F56682" w:rsidRPr="00AF4198" w:rsidRDefault="003A4778" w:rsidP="00F56682">
      <w:pPr>
        <w:pStyle w:val="ListParagraph"/>
        <w:numPr>
          <w:ilvl w:val="0"/>
          <w:numId w:val="34"/>
        </w:numPr>
        <w:rPr>
          <w:rFonts w:ascii="Segoe UI Light" w:hAnsi="Segoe UI Light" w:cs="Segoe UI Light"/>
          <w:lang w:eastAsia="en-GB"/>
        </w:rPr>
      </w:pPr>
      <w:r w:rsidRPr="00AF4198">
        <w:rPr>
          <w:rFonts w:ascii="Segoe UI Light" w:hAnsi="Segoe UI Light" w:cs="Segoe UI Light"/>
          <w:lang w:eastAsia="en-GB"/>
        </w:rPr>
        <w:t xml:space="preserve">Open the </w:t>
      </w:r>
      <w:proofErr w:type="spellStart"/>
      <w:r w:rsidRPr="00AF4198">
        <w:rPr>
          <w:rFonts w:ascii="Segoe UI Light" w:hAnsi="Segoe UI Light" w:cs="Segoe UI Light"/>
          <w:lang w:eastAsia="en-GB"/>
        </w:rPr>
        <w:t>PowerApp</w:t>
      </w:r>
      <w:proofErr w:type="spellEnd"/>
      <w:r w:rsidRPr="00AF4198">
        <w:rPr>
          <w:rFonts w:ascii="Segoe UI Light" w:hAnsi="Segoe UI Light" w:cs="Segoe UI Light"/>
          <w:lang w:eastAsia="en-GB"/>
        </w:rPr>
        <w:t xml:space="preserve"> where the </w:t>
      </w:r>
      <w:r w:rsidR="00715C21" w:rsidRPr="00AF4198">
        <w:rPr>
          <w:rFonts w:ascii="Segoe UI Light" w:hAnsi="Segoe UI Light" w:cs="Segoe UI Light"/>
          <w:lang w:eastAsia="en-GB"/>
        </w:rPr>
        <w:t>translation for the label needs to be updated.</w:t>
      </w:r>
      <w:r w:rsidR="00F1223E" w:rsidRPr="00AF4198">
        <w:rPr>
          <w:rFonts w:ascii="Segoe UI Light" w:hAnsi="Segoe UI Light" w:cs="Segoe UI Light"/>
          <w:lang w:eastAsia="en-GB"/>
        </w:rPr>
        <w:t xml:space="preserve"> In this case we will use the Building Access app.</w:t>
      </w:r>
    </w:p>
    <w:p w14:paraId="03F386FF" w14:textId="2C402DAB" w:rsidR="00F1223E" w:rsidRPr="00AF4198" w:rsidRDefault="00F1223E" w:rsidP="00F56682">
      <w:pPr>
        <w:pStyle w:val="ListParagraph"/>
        <w:numPr>
          <w:ilvl w:val="0"/>
          <w:numId w:val="34"/>
        </w:numPr>
        <w:rPr>
          <w:rFonts w:ascii="Segoe UI Light" w:hAnsi="Segoe UI Light" w:cs="Segoe UI Light"/>
          <w:lang w:eastAsia="en-GB"/>
        </w:rPr>
      </w:pPr>
      <w:r w:rsidRPr="00AF4198">
        <w:rPr>
          <w:rFonts w:ascii="Segoe UI Light" w:hAnsi="Segoe UI Light" w:cs="Segoe UI Light"/>
          <w:lang w:eastAsia="en-GB"/>
        </w:rPr>
        <w:t xml:space="preserve">Select the component </w:t>
      </w:r>
      <w:r w:rsidR="00BE5C61" w:rsidRPr="00AF4198">
        <w:rPr>
          <w:rFonts w:ascii="Segoe UI Light" w:hAnsi="Segoe UI Light" w:cs="Segoe UI Light"/>
          <w:lang w:eastAsia="en-GB"/>
        </w:rPr>
        <w:t>label for which needs to be updated.</w:t>
      </w:r>
    </w:p>
    <w:p w14:paraId="3524B597" w14:textId="1D5A3742" w:rsidR="008D4F73" w:rsidRPr="00AF4198" w:rsidRDefault="008D4F73" w:rsidP="008D4F73">
      <w:pPr>
        <w:pStyle w:val="ListParagraph"/>
        <w:rPr>
          <w:rFonts w:ascii="Segoe UI Light" w:hAnsi="Segoe UI Light" w:cs="Segoe UI Light"/>
          <w:lang w:eastAsia="en-GB"/>
        </w:rPr>
      </w:pPr>
      <w:r w:rsidRPr="00AF4198">
        <w:rPr>
          <w:rFonts w:ascii="Segoe UI Light" w:hAnsi="Segoe UI Light" w:cs="Segoe UI Light"/>
          <w:noProof/>
        </w:rPr>
        <w:drawing>
          <wp:inline distT="0" distB="0" distL="0" distR="0" wp14:anchorId="5F1FD37E" wp14:editId="67615DD9">
            <wp:extent cx="5731510" cy="26485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48585"/>
                    </a:xfrm>
                    <a:prstGeom prst="rect">
                      <a:avLst/>
                    </a:prstGeom>
                  </pic:spPr>
                </pic:pic>
              </a:graphicData>
            </a:graphic>
          </wp:inline>
        </w:drawing>
      </w:r>
    </w:p>
    <w:p w14:paraId="2906A842" w14:textId="248223EE" w:rsidR="008D4F73" w:rsidRPr="00AF4198" w:rsidRDefault="008D4F73" w:rsidP="008D4F73">
      <w:pPr>
        <w:pStyle w:val="ListParagraph"/>
        <w:numPr>
          <w:ilvl w:val="0"/>
          <w:numId w:val="34"/>
        </w:numPr>
        <w:rPr>
          <w:rFonts w:ascii="Segoe UI Light" w:hAnsi="Segoe UI Light" w:cs="Segoe UI Light"/>
          <w:lang w:eastAsia="en-GB"/>
        </w:rPr>
      </w:pPr>
      <w:r w:rsidRPr="00AF4198">
        <w:rPr>
          <w:rFonts w:ascii="Segoe UI Light" w:hAnsi="Segoe UI Light" w:cs="Segoe UI Light"/>
          <w:lang w:eastAsia="en-GB"/>
        </w:rPr>
        <w:t xml:space="preserve">In the image above </w:t>
      </w:r>
      <w:proofErr w:type="spellStart"/>
      <w:r w:rsidRPr="00AF4198">
        <w:rPr>
          <w:rFonts w:ascii="Segoe UI Light" w:hAnsi="Segoe UI Light" w:cs="Segoe UI Light"/>
          <w:lang w:eastAsia="en-GB"/>
        </w:rPr>
        <w:t>lblEligibilityCriteria</w:t>
      </w:r>
      <w:proofErr w:type="spellEnd"/>
      <w:r w:rsidRPr="00AF4198">
        <w:rPr>
          <w:rFonts w:ascii="Segoe UI Light" w:hAnsi="Segoe UI Light" w:cs="Segoe UI Light"/>
          <w:lang w:eastAsia="en-GB"/>
        </w:rPr>
        <w:t xml:space="preserve"> has been selected.</w:t>
      </w:r>
    </w:p>
    <w:p w14:paraId="2FA917C9" w14:textId="54F77FD2" w:rsidR="008D4F73" w:rsidRPr="00AF4198" w:rsidRDefault="008D4F73" w:rsidP="008D4F73">
      <w:pPr>
        <w:pStyle w:val="ListParagraph"/>
        <w:numPr>
          <w:ilvl w:val="0"/>
          <w:numId w:val="34"/>
        </w:numPr>
        <w:rPr>
          <w:rFonts w:ascii="Segoe UI Light" w:hAnsi="Segoe UI Light" w:cs="Segoe UI Light"/>
          <w:lang w:eastAsia="en-GB"/>
        </w:rPr>
      </w:pPr>
      <w:r w:rsidRPr="00AF4198">
        <w:rPr>
          <w:rFonts w:ascii="Segoe UI Light" w:hAnsi="Segoe UI Light" w:cs="Segoe UI Light"/>
          <w:lang w:eastAsia="en-GB"/>
        </w:rPr>
        <w:t xml:space="preserve">The text </w:t>
      </w:r>
      <w:r w:rsidR="00434A94" w:rsidRPr="00AF4198">
        <w:rPr>
          <w:rFonts w:ascii="Segoe UI Light" w:hAnsi="Segoe UI Light" w:cs="Segoe UI Light"/>
          <w:lang w:eastAsia="en-GB"/>
        </w:rPr>
        <w:t xml:space="preserve">property states column name to be updated within the </w:t>
      </w:r>
      <w:r w:rsidR="00663E50" w:rsidRPr="00AF4198">
        <w:rPr>
          <w:rFonts w:ascii="Segoe UI Light" w:hAnsi="Segoe UI Light" w:cs="Segoe UI Light"/>
          <w:lang w:eastAsia="en-GB"/>
        </w:rPr>
        <w:t xml:space="preserve">excel file. In this case </w:t>
      </w:r>
      <w:proofErr w:type="spellStart"/>
      <w:r w:rsidR="00024D27" w:rsidRPr="00AF4198">
        <w:rPr>
          <w:rFonts w:ascii="Segoe UI Light" w:hAnsi="Segoe UI Light" w:cs="Segoe UI Light"/>
          <w:lang w:eastAsia="en-GB"/>
        </w:rPr>
        <w:t>ScreenBuildingEligibilityLabel</w:t>
      </w:r>
      <w:proofErr w:type="spellEnd"/>
      <w:r w:rsidR="00024D27" w:rsidRPr="00AF4198">
        <w:rPr>
          <w:rFonts w:ascii="Segoe UI Light" w:hAnsi="Segoe UI Light" w:cs="Segoe UI Light"/>
          <w:lang w:eastAsia="en-GB"/>
        </w:rPr>
        <w:t>.</w:t>
      </w:r>
    </w:p>
    <w:p w14:paraId="35EF7548" w14:textId="42CDE910" w:rsidR="00024D27" w:rsidRPr="00AF4198" w:rsidRDefault="00024D27" w:rsidP="008D4F73">
      <w:pPr>
        <w:pStyle w:val="ListParagraph"/>
        <w:numPr>
          <w:ilvl w:val="0"/>
          <w:numId w:val="34"/>
        </w:numPr>
        <w:rPr>
          <w:rFonts w:ascii="Segoe UI Light" w:hAnsi="Segoe UI Light" w:cs="Segoe UI Light"/>
          <w:lang w:eastAsia="en-GB"/>
        </w:rPr>
      </w:pPr>
      <w:r w:rsidRPr="00AF4198">
        <w:rPr>
          <w:rFonts w:ascii="Segoe UI Light" w:hAnsi="Segoe UI Light" w:cs="Segoe UI Light"/>
          <w:lang w:eastAsia="en-GB"/>
        </w:rPr>
        <w:t xml:space="preserve">Search </w:t>
      </w:r>
      <w:r w:rsidR="00B71B44" w:rsidRPr="00AF4198">
        <w:rPr>
          <w:rFonts w:ascii="Segoe UI Light" w:hAnsi="Segoe UI Light" w:cs="Segoe UI Light"/>
          <w:lang w:eastAsia="en-GB"/>
        </w:rPr>
        <w:t xml:space="preserve">for </w:t>
      </w:r>
      <w:proofErr w:type="spellStart"/>
      <w:r w:rsidR="00B71B44" w:rsidRPr="00AF4198">
        <w:rPr>
          <w:rFonts w:ascii="Segoe UI Light" w:hAnsi="Segoe UI Light" w:cs="Segoe UI Light"/>
          <w:lang w:eastAsia="en-GB"/>
        </w:rPr>
        <w:t>ScreenBuildingEligibilityLabel</w:t>
      </w:r>
      <w:proofErr w:type="spellEnd"/>
      <w:r w:rsidR="00B71B44" w:rsidRPr="00AF4198">
        <w:rPr>
          <w:rFonts w:ascii="Segoe UI Light" w:hAnsi="Segoe UI Light" w:cs="Segoe UI Light"/>
          <w:lang w:eastAsia="en-GB"/>
        </w:rPr>
        <w:t xml:space="preserve"> within </w:t>
      </w:r>
      <w:r w:rsidRPr="00AF4198">
        <w:rPr>
          <w:rFonts w:ascii="Segoe UI Light" w:hAnsi="Segoe UI Light" w:cs="Segoe UI Light"/>
          <w:lang w:eastAsia="en-GB"/>
        </w:rPr>
        <w:t xml:space="preserve">the </w:t>
      </w:r>
      <w:proofErr w:type="spellStart"/>
      <w:r w:rsidR="005A64D9" w:rsidRPr="00AF4198">
        <w:rPr>
          <w:rFonts w:ascii="Segoe UI Light" w:hAnsi="Segoe UI Light" w:cs="Segoe UI Light"/>
          <w:lang w:eastAsia="en-GB"/>
        </w:rPr>
        <w:t>colTranslationsUser</w:t>
      </w:r>
      <w:proofErr w:type="spellEnd"/>
      <w:r w:rsidR="005A64D9" w:rsidRPr="00AF4198">
        <w:rPr>
          <w:rFonts w:ascii="Segoe UI Light" w:hAnsi="Segoe UI Light" w:cs="Segoe UI Light"/>
          <w:lang w:eastAsia="en-GB"/>
        </w:rPr>
        <w:t xml:space="preserve"> table within User sheet in the excel file</w:t>
      </w:r>
      <w:r w:rsidR="001A59DA" w:rsidRPr="00AF4198">
        <w:rPr>
          <w:rFonts w:ascii="Segoe UI Light" w:hAnsi="Segoe UI Light" w:cs="Segoe UI Light"/>
          <w:lang w:eastAsia="en-GB"/>
        </w:rPr>
        <w:t>.</w:t>
      </w:r>
    </w:p>
    <w:p w14:paraId="3C1E6E20" w14:textId="23A84307" w:rsidR="00AB44AE" w:rsidRPr="00AF4198" w:rsidRDefault="00AB44AE" w:rsidP="008D4F73">
      <w:pPr>
        <w:pStyle w:val="ListParagraph"/>
        <w:numPr>
          <w:ilvl w:val="0"/>
          <w:numId w:val="34"/>
        </w:numPr>
        <w:rPr>
          <w:rFonts w:ascii="Segoe UI Light" w:hAnsi="Segoe UI Light" w:cs="Segoe UI Light"/>
          <w:lang w:eastAsia="en-GB"/>
        </w:rPr>
      </w:pPr>
      <w:r w:rsidRPr="00AF4198">
        <w:rPr>
          <w:rFonts w:ascii="Segoe UI Light" w:hAnsi="Segoe UI Light" w:cs="Segoe UI Light"/>
          <w:lang w:eastAsia="en-GB"/>
        </w:rPr>
        <w:t>Update the column value for your locale</w:t>
      </w:r>
      <w:r w:rsidR="004149AF" w:rsidRPr="00AF4198">
        <w:rPr>
          <w:rFonts w:ascii="Segoe UI Light" w:hAnsi="Segoe UI Light" w:cs="Segoe UI Light"/>
          <w:lang w:eastAsia="en-GB"/>
        </w:rPr>
        <w:t xml:space="preserve"> row.</w:t>
      </w:r>
    </w:p>
    <w:p w14:paraId="06037250" w14:textId="09203332" w:rsidR="00EF3000" w:rsidRPr="00AF4198" w:rsidRDefault="00EF3000" w:rsidP="00EF3000">
      <w:pPr>
        <w:ind w:left="360"/>
        <w:rPr>
          <w:rFonts w:ascii="Segoe UI Light" w:hAnsi="Segoe UI Light" w:cs="Segoe UI Light"/>
          <w:lang w:eastAsia="en-GB"/>
        </w:rPr>
      </w:pPr>
      <w:r w:rsidRPr="00AF4198">
        <w:rPr>
          <w:rFonts w:ascii="Segoe UI Light" w:hAnsi="Segoe UI Light" w:cs="Segoe UI Light"/>
          <w:noProof/>
        </w:rPr>
        <w:lastRenderedPageBreak/>
        <w:drawing>
          <wp:inline distT="0" distB="0" distL="0" distR="0" wp14:anchorId="4D6E48EB" wp14:editId="3413B407">
            <wp:extent cx="5731510" cy="290068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900680"/>
                    </a:xfrm>
                    <a:prstGeom prst="rect">
                      <a:avLst/>
                    </a:prstGeom>
                  </pic:spPr>
                </pic:pic>
              </a:graphicData>
            </a:graphic>
          </wp:inline>
        </w:drawing>
      </w:r>
    </w:p>
    <w:p w14:paraId="3358BBDD" w14:textId="0DE07F87" w:rsidR="004149AF" w:rsidRPr="00AF4198" w:rsidRDefault="004149AF" w:rsidP="004149AF">
      <w:pPr>
        <w:pStyle w:val="ListParagraph"/>
        <w:numPr>
          <w:ilvl w:val="0"/>
          <w:numId w:val="34"/>
        </w:numPr>
        <w:rPr>
          <w:rFonts w:ascii="Segoe UI Light" w:hAnsi="Segoe UI Light" w:cs="Segoe UI Light"/>
          <w:lang w:eastAsia="en-GB"/>
        </w:rPr>
      </w:pPr>
      <w:r w:rsidRPr="00AF4198">
        <w:rPr>
          <w:rFonts w:ascii="Segoe UI Light" w:hAnsi="Segoe UI Light" w:cs="Segoe UI Light"/>
          <w:lang w:eastAsia="en-GB"/>
        </w:rPr>
        <w:t>Save the file.</w:t>
      </w:r>
    </w:p>
    <w:p w14:paraId="788922D3" w14:textId="04AAF19E" w:rsidR="004149AF" w:rsidRPr="00AF4198" w:rsidRDefault="00393B7B" w:rsidP="004149AF">
      <w:pPr>
        <w:pStyle w:val="ListParagraph"/>
        <w:numPr>
          <w:ilvl w:val="0"/>
          <w:numId w:val="34"/>
        </w:numPr>
        <w:rPr>
          <w:rFonts w:ascii="Segoe UI Light" w:hAnsi="Segoe UI Light" w:cs="Segoe UI Light"/>
          <w:lang w:eastAsia="en-GB"/>
        </w:rPr>
      </w:pPr>
      <w:r w:rsidRPr="00AF4198">
        <w:rPr>
          <w:rFonts w:ascii="Segoe UI Light" w:hAnsi="Segoe UI Light" w:cs="Segoe UI Light"/>
          <w:lang w:eastAsia="en-GB"/>
        </w:rPr>
        <w:t>Switch to</w:t>
      </w:r>
      <w:r w:rsidR="004149AF" w:rsidRPr="00AF4198">
        <w:rPr>
          <w:rFonts w:ascii="Segoe UI Light" w:hAnsi="Segoe UI Light" w:cs="Segoe UI Light"/>
          <w:lang w:eastAsia="en-GB"/>
        </w:rPr>
        <w:t xml:space="preserve"> the data sources </w:t>
      </w:r>
      <w:r w:rsidRPr="00AF4198">
        <w:rPr>
          <w:rFonts w:ascii="Segoe UI Light" w:hAnsi="Segoe UI Light" w:cs="Segoe UI Light"/>
          <w:lang w:eastAsia="en-GB"/>
        </w:rPr>
        <w:t>section of the Building Access App.</w:t>
      </w:r>
    </w:p>
    <w:p w14:paraId="2D03EF00" w14:textId="1AC8BF81" w:rsidR="00562E29" w:rsidRPr="00AF4198" w:rsidRDefault="00562E29" w:rsidP="004149AF">
      <w:pPr>
        <w:pStyle w:val="ListParagraph"/>
        <w:numPr>
          <w:ilvl w:val="0"/>
          <w:numId w:val="34"/>
        </w:numPr>
        <w:rPr>
          <w:rFonts w:ascii="Segoe UI Light" w:hAnsi="Segoe UI Light" w:cs="Segoe UI Light"/>
          <w:lang w:eastAsia="en-GB"/>
        </w:rPr>
      </w:pPr>
      <w:r w:rsidRPr="00AF4198">
        <w:rPr>
          <w:rFonts w:ascii="Segoe UI Light" w:hAnsi="Segoe UI Light" w:cs="Segoe UI Light"/>
          <w:lang w:eastAsia="en-GB"/>
        </w:rPr>
        <w:t xml:space="preserve">Remove </w:t>
      </w:r>
      <w:proofErr w:type="spellStart"/>
      <w:r w:rsidRPr="00AF4198">
        <w:rPr>
          <w:rFonts w:ascii="Segoe UI Light" w:hAnsi="Segoe UI Light" w:cs="Segoe UI Light"/>
          <w:lang w:eastAsia="en-GB"/>
        </w:rPr>
        <w:t>colTranslationUser</w:t>
      </w:r>
      <w:proofErr w:type="spellEnd"/>
      <w:r w:rsidRPr="00AF4198">
        <w:rPr>
          <w:rFonts w:ascii="Segoe UI Light" w:hAnsi="Segoe UI Light" w:cs="Segoe UI Light"/>
          <w:lang w:eastAsia="en-GB"/>
        </w:rPr>
        <w:t xml:space="preserve"> excel data source.</w:t>
      </w:r>
    </w:p>
    <w:p w14:paraId="22677E86" w14:textId="3BDA649D" w:rsidR="00562E29" w:rsidRPr="00AF4198" w:rsidRDefault="00C50630" w:rsidP="00C50630">
      <w:pPr>
        <w:ind w:firstLine="360"/>
        <w:rPr>
          <w:rFonts w:ascii="Segoe UI Light" w:hAnsi="Segoe UI Light" w:cs="Segoe UI Light"/>
          <w:lang w:eastAsia="en-GB"/>
        </w:rPr>
      </w:pPr>
      <w:r w:rsidRPr="00AF4198">
        <w:rPr>
          <w:rFonts w:ascii="Segoe UI Light" w:hAnsi="Segoe UI Light" w:cs="Segoe UI Light"/>
          <w:noProof/>
        </w:rPr>
        <w:drawing>
          <wp:inline distT="0" distB="0" distL="0" distR="0" wp14:anchorId="4EC2DD1D" wp14:editId="3E182761">
            <wp:extent cx="4096512" cy="4473667"/>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06212" cy="4484260"/>
                    </a:xfrm>
                    <a:prstGeom prst="rect">
                      <a:avLst/>
                    </a:prstGeom>
                  </pic:spPr>
                </pic:pic>
              </a:graphicData>
            </a:graphic>
          </wp:inline>
        </w:drawing>
      </w:r>
    </w:p>
    <w:p w14:paraId="4452BA6B" w14:textId="10F0E8E4" w:rsidR="00E42283" w:rsidRPr="00AF4198" w:rsidRDefault="00E42283" w:rsidP="00404C19">
      <w:pPr>
        <w:pStyle w:val="ListParagraph"/>
        <w:rPr>
          <w:rFonts w:ascii="Segoe UI Light" w:hAnsi="Segoe UI Light" w:cs="Segoe UI Light"/>
          <w:lang w:eastAsia="en-GB"/>
        </w:rPr>
      </w:pPr>
    </w:p>
    <w:p w14:paraId="05232350" w14:textId="300E552F" w:rsidR="00404C19" w:rsidRPr="00AF4198" w:rsidRDefault="00404C19" w:rsidP="00404C19">
      <w:pPr>
        <w:pStyle w:val="ListParagraph"/>
        <w:rPr>
          <w:rFonts w:ascii="Segoe UI Light" w:hAnsi="Segoe UI Light" w:cs="Segoe UI Light"/>
          <w:lang w:eastAsia="en-GB"/>
        </w:rPr>
      </w:pPr>
    </w:p>
    <w:p w14:paraId="30E6AA7E" w14:textId="22CD09C4" w:rsidR="00404C19" w:rsidRPr="00AF4198" w:rsidRDefault="003C5EAF" w:rsidP="003C5EAF">
      <w:pPr>
        <w:pStyle w:val="ListParagraph"/>
        <w:numPr>
          <w:ilvl w:val="0"/>
          <w:numId w:val="34"/>
        </w:numPr>
        <w:rPr>
          <w:rFonts w:ascii="Segoe UI Light" w:hAnsi="Segoe UI Light" w:cs="Segoe UI Light"/>
          <w:lang w:eastAsia="en-GB"/>
        </w:rPr>
      </w:pPr>
      <w:r w:rsidRPr="00AF4198">
        <w:rPr>
          <w:rFonts w:ascii="Segoe UI Light" w:hAnsi="Segoe UI Light" w:cs="Segoe UI Light"/>
          <w:lang w:eastAsia="en-GB"/>
        </w:rPr>
        <w:lastRenderedPageBreak/>
        <w:t>In the data source section search for excel</w:t>
      </w:r>
      <w:r w:rsidR="0066192C" w:rsidRPr="00AF4198">
        <w:rPr>
          <w:rFonts w:ascii="Segoe UI Light" w:hAnsi="Segoe UI Light" w:cs="Segoe UI Light"/>
          <w:lang w:eastAsia="en-GB"/>
        </w:rPr>
        <w:t xml:space="preserve"> and select Import from Excel.</w:t>
      </w:r>
    </w:p>
    <w:p w14:paraId="2EFC6C83" w14:textId="31A573CD" w:rsidR="0066192C" w:rsidRPr="00AF4198" w:rsidRDefault="0066192C" w:rsidP="0066192C">
      <w:pPr>
        <w:pStyle w:val="ListParagraph"/>
        <w:rPr>
          <w:rFonts w:ascii="Segoe UI Light" w:hAnsi="Segoe UI Light" w:cs="Segoe UI Light"/>
          <w:lang w:eastAsia="en-GB"/>
        </w:rPr>
      </w:pPr>
      <w:r w:rsidRPr="00AF4198">
        <w:rPr>
          <w:rFonts w:ascii="Segoe UI Light" w:hAnsi="Segoe UI Light" w:cs="Segoe UI Light"/>
          <w:noProof/>
        </w:rPr>
        <w:drawing>
          <wp:inline distT="0" distB="0" distL="0" distR="0" wp14:anchorId="290E80CD" wp14:editId="61F93CFC">
            <wp:extent cx="3021177" cy="4628776"/>
            <wp:effectExtent l="0" t="0" r="825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28516" cy="4640020"/>
                    </a:xfrm>
                    <a:prstGeom prst="rect">
                      <a:avLst/>
                    </a:prstGeom>
                  </pic:spPr>
                </pic:pic>
              </a:graphicData>
            </a:graphic>
          </wp:inline>
        </w:drawing>
      </w:r>
    </w:p>
    <w:p w14:paraId="33585AA9" w14:textId="12B3D86A" w:rsidR="0066192C" w:rsidRPr="00AF4198" w:rsidRDefault="00DC1802" w:rsidP="0066192C">
      <w:pPr>
        <w:pStyle w:val="ListParagraph"/>
        <w:numPr>
          <w:ilvl w:val="0"/>
          <w:numId w:val="34"/>
        </w:numPr>
        <w:rPr>
          <w:rFonts w:ascii="Segoe UI Light" w:hAnsi="Segoe UI Light" w:cs="Segoe UI Light"/>
          <w:lang w:eastAsia="en-GB"/>
        </w:rPr>
      </w:pPr>
      <w:r w:rsidRPr="00AF4198">
        <w:rPr>
          <w:rFonts w:ascii="Segoe UI Light" w:hAnsi="Segoe UI Light" w:cs="Segoe UI Light"/>
          <w:lang w:eastAsia="en-GB"/>
        </w:rPr>
        <w:t>Browse and select the excel file you modified.</w:t>
      </w:r>
    </w:p>
    <w:p w14:paraId="1882036C" w14:textId="7B94A1BC" w:rsidR="00DC1802" w:rsidRPr="00AF4198" w:rsidRDefault="006C6666" w:rsidP="0066192C">
      <w:pPr>
        <w:pStyle w:val="ListParagraph"/>
        <w:numPr>
          <w:ilvl w:val="0"/>
          <w:numId w:val="34"/>
        </w:numPr>
        <w:rPr>
          <w:rFonts w:ascii="Segoe UI Light" w:hAnsi="Segoe UI Light" w:cs="Segoe UI Light"/>
          <w:lang w:eastAsia="en-GB"/>
        </w:rPr>
      </w:pPr>
      <w:r w:rsidRPr="00AF4198">
        <w:rPr>
          <w:rFonts w:ascii="Segoe UI Light" w:hAnsi="Segoe UI Light" w:cs="Segoe UI Light"/>
          <w:lang w:eastAsia="en-GB"/>
        </w:rPr>
        <w:t>Once selected, you will be asked to select the table to import the data from.</w:t>
      </w:r>
    </w:p>
    <w:p w14:paraId="100DB185" w14:textId="12967CBC" w:rsidR="0059080D" w:rsidRPr="00AF4198" w:rsidRDefault="0059080D" w:rsidP="0059080D">
      <w:pPr>
        <w:pStyle w:val="ListParagraph"/>
        <w:rPr>
          <w:rFonts w:ascii="Segoe UI Light" w:hAnsi="Segoe UI Light" w:cs="Segoe UI Light"/>
          <w:lang w:eastAsia="en-GB"/>
        </w:rPr>
      </w:pPr>
      <w:r w:rsidRPr="00AF4198">
        <w:rPr>
          <w:rFonts w:ascii="Segoe UI Light" w:hAnsi="Segoe UI Light" w:cs="Segoe UI Light"/>
          <w:noProof/>
        </w:rPr>
        <w:drawing>
          <wp:inline distT="0" distB="0" distL="0" distR="0" wp14:anchorId="55104E29" wp14:editId="287E5BDA">
            <wp:extent cx="5731510" cy="285813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858135"/>
                    </a:xfrm>
                    <a:prstGeom prst="rect">
                      <a:avLst/>
                    </a:prstGeom>
                  </pic:spPr>
                </pic:pic>
              </a:graphicData>
            </a:graphic>
          </wp:inline>
        </w:drawing>
      </w:r>
    </w:p>
    <w:p w14:paraId="323BF72A" w14:textId="6625CA37" w:rsidR="0059080D" w:rsidRPr="00AF4198" w:rsidRDefault="0059080D" w:rsidP="0059080D">
      <w:pPr>
        <w:pStyle w:val="ListParagraph"/>
        <w:numPr>
          <w:ilvl w:val="0"/>
          <w:numId w:val="34"/>
        </w:numPr>
        <w:rPr>
          <w:rFonts w:ascii="Segoe UI Light" w:hAnsi="Segoe UI Light" w:cs="Segoe UI Light"/>
          <w:lang w:eastAsia="en-GB"/>
        </w:rPr>
      </w:pPr>
      <w:r w:rsidRPr="00AF4198">
        <w:rPr>
          <w:rFonts w:ascii="Segoe UI Light" w:hAnsi="Segoe UI Light" w:cs="Segoe UI Light"/>
          <w:lang w:eastAsia="en-GB"/>
        </w:rPr>
        <w:t xml:space="preserve">Select </w:t>
      </w:r>
      <w:proofErr w:type="spellStart"/>
      <w:r w:rsidR="003853F3" w:rsidRPr="00AF4198">
        <w:rPr>
          <w:rFonts w:ascii="Segoe UI Light" w:hAnsi="Segoe UI Light" w:cs="Segoe UI Light"/>
          <w:lang w:eastAsia="en-GB"/>
        </w:rPr>
        <w:t>colTranslationUser</w:t>
      </w:r>
      <w:proofErr w:type="spellEnd"/>
    </w:p>
    <w:p w14:paraId="52CB83B6" w14:textId="00FE0998" w:rsidR="003853F3" w:rsidRPr="00AF4198" w:rsidRDefault="003853F3" w:rsidP="0059080D">
      <w:pPr>
        <w:pStyle w:val="ListParagraph"/>
        <w:numPr>
          <w:ilvl w:val="0"/>
          <w:numId w:val="34"/>
        </w:numPr>
        <w:rPr>
          <w:rFonts w:ascii="Segoe UI Light" w:hAnsi="Segoe UI Light" w:cs="Segoe UI Light"/>
          <w:lang w:eastAsia="en-GB"/>
        </w:rPr>
      </w:pPr>
      <w:r w:rsidRPr="00AF4198">
        <w:rPr>
          <w:rFonts w:ascii="Segoe UI Light" w:hAnsi="Segoe UI Light" w:cs="Segoe UI Light"/>
          <w:lang w:eastAsia="en-GB"/>
        </w:rPr>
        <w:t>Press Connect.</w:t>
      </w:r>
    </w:p>
    <w:p w14:paraId="2CC2AB2A" w14:textId="27115B69" w:rsidR="003853F3" w:rsidRPr="00AF4198" w:rsidRDefault="00706263" w:rsidP="0059080D">
      <w:pPr>
        <w:pStyle w:val="ListParagraph"/>
        <w:numPr>
          <w:ilvl w:val="0"/>
          <w:numId w:val="34"/>
        </w:numPr>
        <w:rPr>
          <w:rFonts w:ascii="Segoe UI Light" w:hAnsi="Segoe UI Light" w:cs="Segoe UI Light"/>
          <w:lang w:eastAsia="en-GB"/>
        </w:rPr>
      </w:pPr>
      <w:r w:rsidRPr="00AF4198">
        <w:rPr>
          <w:rFonts w:ascii="Segoe UI Light" w:hAnsi="Segoe UI Light" w:cs="Segoe UI Light"/>
          <w:lang w:eastAsia="en-GB"/>
        </w:rPr>
        <w:t>New Data source appears.</w:t>
      </w:r>
    </w:p>
    <w:p w14:paraId="5FECA2E2" w14:textId="33C7D95D" w:rsidR="00706263" w:rsidRPr="00AF4198" w:rsidRDefault="00706263" w:rsidP="00706263">
      <w:pPr>
        <w:pStyle w:val="ListParagraph"/>
        <w:rPr>
          <w:rFonts w:ascii="Segoe UI Light" w:hAnsi="Segoe UI Light" w:cs="Segoe UI Light"/>
          <w:lang w:eastAsia="en-GB"/>
        </w:rPr>
      </w:pPr>
      <w:r w:rsidRPr="00AF4198">
        <w:rPr>
          <w:rFonts w:ascii="Segoe UI Light" w:hAnsi="Segoe UI Light" w:cs="Segoe UI Light"/>
          <w:noProof/>
        </w:rPr>
        <w:lastRenderedPageBreak/>
        <w:drawing>
          <wp:inline distT="0" distB="0" distL="0" distR="0" wp14:anchorId="0A6A266A" wp14:editId="57495828">
            <wp:extent cx="1611496" cy="3072384"/>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25412" cy="3098916"/>
                    </a:xfrm>
                    <a:prstGeom prst="rect">
                      <a:avLst/>
                    </a:prstGeom>
                  </pic:spPr>
                </pic:pic>
              </a:graphicData>
            </a:graphic>
          </wp:inline>
        </w:drawing>
      </w:r>
    </w:p>
    <w:p w14:paraId="14EA8EAB" w14:textId="1A9B28AF" w:rsidR="00706263" w:rsidRPr="00AF4198" w:rsidRDefault="007E6B5B" w:rsidP="00706263">
      <w:pPr>
        <w:pStyle w:val="ListParagraph"/>
        <w:numPr>
          <w:ilvl w:val="0"/>
          <w:numId w:val="34"/>
        </w:numPr>
        <w:rPr>
          <w:rFonts w:ascii="Segoe UI Light" w:hAnsi="Segoe UI Light" w:cs="Segoe UI Light"/>
          <w:lang w:eastAsia="en-GB"/>
        </w:rPr>
      </w:pPr>
      <w:r w:rsidRPr="00AF4198">
        <w:rPr>
          <w:rFonts w:ascii="Segoe UI Light" w:hAnsi="Segoe UI Light" w:cs="Segoe UI Light"/>
          <w:lang w:eastAsia="en-GB"/>
        </w:rPr>
        <w:t>Switch to Tree View section.</w:t>
      </w:r>
    </w:p>
    <w:p w14:paraId="4D7484DC" w14:textId="058A1375" w:rsidR="007E6B5B" w:rsidRPr="00AF4198" w:rsidRDefault="001A44A3" w:rsidP="001A44A3">
      <w:pPr>
        <w:pStyle w:val="ListParagraph"/>
        <w:rPr>
          <w:rFonts w:ascii="Segoe UI Light" w:hAnsi="Segoe UI Light" w:cs="Segoe UI Light"/>
          <w:lang w:eastAsia="en-GB"/>
        </w:rPr>
      </w:pPr>
      <w:r w:rsidRPr="00AF4198">
        <w:rPr>
          <w:rFonts w:ascii="Segoe UI Light" w:hAnsi="Segoe UI Light" w:cs="Segoe UI Light"/>
          <w:noProof/>
        </w:rPr>
        <w:drawing>
          <wp:inline distT="0" distB="0" distL="0" distR="0" wp14:anchorId="5C339D1E" wp14:editId="1DEF6F35">
            <wp:extent cx="2223820" cy="3123824"/>
            <wp:effectExtent l="0" t="0" r="508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33743" cy="3137763"/>
                    </a:xfrm>
                    <a:prstGeom prst="rect">
                      <a:avLst/>
                    </a:prstGeom>
                  </pic:spPr>
                </pic:pic>
              </a:graphicData>
            </a:graphic>
          </wp:inline>
        </w:drawing>
      </w:r>
    </w:p>
    <w:p w14:paraId="1D1922C2" w14:textId="39605985" w:rsidR="001A44A3" w:rsidRPr="00AF4198" w:rsidRDefault="006C394B" w:rsidP="001A44A3">
      <w:pPr>
        <w:pStyle w:val="ListParagraph"/>
        <w:numPr>
          <w:ilvl w:val="0"/>
          <w:numId w:val="34"/>
        </w:numPr>
        <w:rPr>
          <w:rFonts w:ascii="Segoe UI Light" w:hAnsi="Segoe UI Light" w:cs="Segoe UI Light"/>
          <w:lang w:eastAsia="en-GB"/>
        </w:rPr>
      </w:pPr>
      <w:r w:rsidRPr="00AF4198">
        <w:rPr>
          <w:rFonts w:ascii="Segoe UI Light" w:hAnsi="Segoe UI Light" w:cs="Segoe UI Light"/>
          <w:lang w:eastAsia="en-GB"/>
        </w:rPr>
        <w:t>Click Run on Start to run formulas on App Start and load the labels.</w:t>
      </w:r>
    </w:p>
    <w:p w14:paraId="40571211" w14:textId="2FF9AEE1" w:rsidR="006C394B" w:rsidRPr="00AF4198" w:rsidRDefault="006C394B" w:rsidP="006C394B">
      <w:pPr>
        <w:pStyle w:val="ListParagraph"/>
        <w:rPr>
          <w:rFonts w:ascii="Segoe UI Light" w:hAnsi="Segoe UI Light" w:cs="Segoe UI Light"/>
          <w:lang w:eastAsia="en-GB"/>
        </w:rPr>
      </w:pPr>
      <w:r w:rsidRPr="00AF4198">
        <w:rPr>
          <w:rFonts w:ascii="Segoe UI Light" w:hAnsi="Segoe UI Light" w:cs="Segoe UI Light"/>
          <w:noProof/>
        </w:rPr>
        <w:lastRenderedPageBreak/>
        <w:drawing>
          <wp:inline distT="0" distB="0" distL="0" distR="0" wp14:anchorId="2F1BC356" wp14:editId="05D0A294">
            <wp:extent cx="4827327" cy="3518611"/>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47291" cy="3533162"/>
                    </a:xfrm>
                    <a:prstGeom prst="rect">
                      <a:avLst/>
                    </a:prstGeom>
                  </pic:spPr>
                </pic:pic>
              </a:graphicData>
            </a:graphic>
          </wp:inline>
        </w:drawing>
      </w:r>
    </w:p>
    <w:p w14:paraId="18B6C089" w14:textId="454FADE7" w:rsidR="006C394B" w:rsidRPr="00AF4198" w:rsidRDefault="006C394B" w:rsidP="006C394B">
      <w:pPr>
        <w:pStyle w:val="ListParagraph"/>
        <w:numPr>
          <w:ilvl w:val="0"/>
          <w:numId w:val="34"/>
        </w:numPr>
        <w:rPr>
          <w:rFonts w:ascii="Segoe UI Light" w:hAnsi="Segoe UI Light" w:cs="Segoe UI Light"/>
          <w:lang w:eastAsia="en-GB"/>
        </w:rPr>
      </w:pPr>
      <w:r w:rsidRPr="00AF4198">
        <w:rPr>
          <w:rFonts w:ascii="Segoe UI Light" w:hAnsi="Segoe UI Light" w:cs="Segoe UI Light"/>
          <w:lang w:eastAsia="en-GB"/>
        </w:rPr>
        <w:t>Save and Publish</w:t>
      </w:r>
    </w:p>
    <w:p w14:paraId="15FCD86C" w14:textId="0168387A" w:rsidR="00D2686A" w:rsidRPr="00AF4198" w:rsidRDefault="00D2686A" w:rsidP="00D2686A">
      <w:pPr>
        <w:rPr>
          <w:rFonts w:ascii="Segoe UI Light" w:hAnsi="Segoe UI Light" w:cs="Segoe UI Light"/>
          <w:lang w:eastAsia="en-GB"/>
        </w:rPr>
      </w:pPr>
    </w:p>
    <w:p w14:paraId="73D89413" w14:textId="5963CFA5" w:rsidR="008C70B8" w:rsidRPr="00AF4198" w:rsidRDefault="008C70B8" w:rsidP="00D2686A">
      <w:pPr>
        <w:rPr>
          <w:rFonts w:ascii="Segoe UI Light" w:hAnsi="Segoe UI Light" w:cs="Segoe UI Light"/>
          <w:b/>
          <w:bCs/>
          <w:u w:val="single"/>
          <w:lang w:eastAsia="en-GB"/>
        </w:rPr>
      </w:pPr>
      <w:r w:rsidRPr="00AF4198">
        <w:rPr>
          <w:rFonts w:ascii="Segoe UI Light" w:hAnsi="Segoe UI Light" w:cs="Segoe UI Light"/>
          <w:b/>
          <w:bCs/>
          <w:u w:val="single"/>
          <w:lang w:eastAsia="en-GB"/>
        </w:rPr>
        <w:t>Note</w:t>
      </w:r>
    </w:p>
    <w:p w14:paraId="6521C3C8" w14:textId="31395CDF" w:rsidR="008C70B8" w:rsidRPr="00AF4198" w:rsidRDefault="008C70B8" w:rsidP="008C70B8">
      <w:pPr>
        <w:pStyle w:val="ListParagraph"/>
        <w:numPr>
          <w:ilvl w:val="0"/>
          <w:numId w:val="36"/>
        </w:numPr>
        <w:rPr>
          <w:rFonts w:ascii="Segoe UI Light" w:hAnsi="Segoe UI Light" w:cs="Segoe UI Light"/>
          <w:u w:val="single"/>
          <w:lang w:eastAsia="en-GB"/>
        </w:rPr>
      </w:pPr>
      <w:r w:rsidRPr="00AF4198">
        <w:rPr>
          <w:rFonts w:ascii="Segoe UI Light" w:hAnsi="Segoe UI Light" w:cs="Segoe UI Light"/>
          <w:lang w:eastAsia="en-GB"/>
        </w:rPr>
        <w:t xml:space="preserve">Currently </w:t>
      </w:r>
      <w:r w:rsidR="00AA2BC7" w:rsidRPr="00AF4198">
        <w:rPr>
          <w:rFonts w:ascii="Segoe UI Light" w:hAnsi="Segoe UI Light" w:cs="Segoe UI Light"/>
          <w:lang w:eastAsia="en-GB"/>
        </w:rPr>
        <w:t xml:space="preserve">excel data source can read </w:t>
      </w:r>
      <w:r w:rsidR="00DA7617" w:rsidRPr="00AF4198">
        <w:rPr>
          <w:rFonts w:ascii="Segoe UI Light" w:hAnsi="Segoe UI Light" w:cs="Segoe UI Light"/>
          <w:lang w:eastAsia="en-GB"/>
        </w:rPr>
        <w:t>first 100 columns from the excel table.</w:t>
      </w:r>
    </w:p>
    <w:p w14:paraId="00ACB593" w14:textId="5177F113" w:rsidR="00DA7617" w:rsidRPr="00AF4198" w:rsidRDefault="00DA7617" w:rsidP="008C70B8">
      <w:pPr>
        <w:pStyle w:val="ListParagraph"/>
        <w:numPr>
          <w:ilvl w:val="0"/>
          <w:numId w:val="36"/>
        </w:numPr>
        <w:rPr>
          <w:rFonts w:ascii="Segoe UI Light" w:hAnsi="Segoe UI Light" w:cs="Segoe UI Light"/>
          <w:u w:val="single"/>
          <w:lang w:eastAsia="en-GB"/>
        </w:rPr>
      </w:pPr>
      <w:r w:rsidRPr="00AF4198">
        <w:rPr>
          <w:rFonts w:ascii="Segoe UI Light" w:hAnsi="Segoe UI Light" w:cs="Segoe UI Light"/>
          <w:lang w:eastAsia="en-GB"/>
        </w:rPr>
        <w:t>If your translation table exceeds 100 columns, you</w:t>
      </w:r>
      <w:r w:rsidR="00C56F53" w:rsidRPr="00AF4198">
        <w:rPr>
          <w:rFonts w:ascii="Segoe UI Light" w:hAnsi="Segoe UI Light" w:cs="Segoe UI Light"/>
          <w:lang w:eastAsia="en-GB"/>
        </w:rPr>
        <w:t xml:space="preserve">r </w:t>
      </w:r>
      <w:proofErr w:type="spellStart"/>
      <w:r w:rsidR="00C56F53" w:rsidRPr="00AF4198">
        <w:rPr>
          <w:rFonts w:ascii="Segoe UI Light" w:hAnsi="Segoe UI Light" w:cs="Segoe UI Light"/>
          <w:lang w:eastAsia="en-GB"/>
        </w:rPr>
        <w:t>powerapp</w:t>
      </w:r>
      <w:proofErr w:type="spellEnd"/>
      <w:r w:rsidR="00C56F53" w:rsidRPr="00AF4198">
        <w:rPr>
          <w:rFonts w:ascii="Segoe UI Light" w:hAnsi="Segoe UI Light" w:cs="Segoe UI Light"/>
          <w:lang w:eastAsia="en-GB"/>
        </w:rPr>
        <w:t xml:space="preserve"> might not be able to read the column value.</w:t>
      </w:r>
    </w:p>
    <w:p w14:paraId="1D9E7799" w14:textId="77777777" w:rsidR="00267FF5" w:rsidRPr="00AF4198" w:rsidRDefault="00267FF5" w:rsidP="00267FF5">
      <w:pPr>
        <w:rPr>
          <w:rFonts w:ascii="Segoe UI Light" w:hAnsi="Segoe UI Light" w:cs="Segoe UI Light"/>
        </w:rPr>
      </w:pPr>
    </w:p>
    <w:p w14:paraId="488BD7F9" w14:textId="4E559ED4" w:rsidR="00AA366F" w:rsidRPr="00AF4198" w:rsidRDefault="00AA366F" w:rsidP="00AA366F">
      <w:pPr>
        <w:pStyle w:val="Heading2"/>
        <w:rPr>
          <w:rFonts w:ascii="Segoe UI Light" w:hAnsi="Segoe UI Light" w:cs="Segoe UI Light"/>
        </w:rPr>
      </w:pPr>
      <w:r w:rsidRPr="00AF4198">
        <w:rPr>
          <w:rFonts w:ascii="Segoe UI Light" w:hAnsi="Segoe UI Light" w:cs="Segoe UI Light"/>
        </w:rPr>
        <w:t>Testing Translations</w:t>
      </w:r>
    </w:p>
    <w:p w14:paraId="3290B8EA" w14:textId="22462B37" w:rsidR="00AA366F" w:rsidRPr="00AF4198" w:rsidRDefault="00802775" w:rsidP="00AA366F">
      <w:pPr>
        <w:rPr>
          <w:rFonts w:ascii="Segoe UI Light" w:hAnsi="Segoe UI Light" w:cs="Segoe UI Light"/>
        </w:rPr>
      </w:pPr>
      <w:r w:rsidRPr="00AF4198">
        <w:rPr>
          <w:rFonts w:ascii="Segoe UI Light" w:hAnsi="Segoe UI Light" w:cs="Segoe UI Light"/>
        </w:rPr>
        <w:t xml:space="preserve">Once the translations </w:t>
      </w:r>
      <w:r w:rsidR="00E94D6C" w:rsidRPr="00AF4198">
        <w:rPr>
          <w:rFonts w:ascii="Segoe UI Light" w:hAnsi="Segoe UI Light" w:cs="Segoe UI Light"/>
        </w:rPr>
        <w:t xml:space="preserve">have been configured, you can validate </w:t>
      </w:r>
      <w:r w:rsidR="00A67918" w:rsidRPr="00AF4198">
        <w:rPr>
          <w:rFonts w:ascii="Segoe UI Light" w:hAnsi="Segoe UI Light" w:cs="Segoe UI Light"/>
        </w:rPr>
        <w:t>this by configuring browser</w:t>
      </w:r>
      <w:r w:rsidR="008343CE" w:rsidRPr="00AF4198">
        <w:rPr>
          <w:rFonts w:ascii="Segoe UI Light" w:hAnsi="Segoe UI Light" w:cs="Segoe UI Light"/>
        </w:rPr>
        <w:t xml:space="preserve"> language</w:t>
      </w:r>
      <w:r w:rsidR="00A67918" w:rsidRPr="00AF4198">
        <w:rPr>
          <w:rFonts w:ascii="Segoe UI Light" w:hAnsi="Segoe UI Light" w:cs="Segoe UI Light"/>
        </w:rPr>
        <w:t xml:space="preserve"> or changing app language within Microsoft Teams</w:t>
      </w:r>
      <w:r w:rsidR="00CE1940" w:rsidRPr="00AF4198">
        <w:rPr>
          <w:rFonts w:ascii="Segoe UI Light" w:hAnsi="Segoe UI Light" w:cs="Segoe UI Light"/>
        </w:rPr>
        <w:t xml:space="preserve"> </w:t>
      </w:r>
      <w:r w:rsidR="00554CA2" w:rsidRPr="00AF4198">
        <w:rPr>
          <w:rFonts w:ascii="Segoe UI Light" w:hAnsi="Segoe UI Light" w:cs="Segoe UI Light"/>
        </w:rPr>
        <w:t>client application</w:t>
      </w:r>
      <w:r w:rsidR="00A67918" w:rsidRPr="00AF4198">
        <w:rPr>
          <w:rFonts w:ascii="Segoe UI Light" w:hAnsi="Segoe UI Light" w:cs="Segoe UI Light"/>
        </w:rPr>
        <w:t xml:space="preserve">. </w:t>
      </w:r>
    </w:p>
    <w:p w14:paraId="46D48930" w14:textId="33A954B9" w:rsidR="00036FE1" w:rsidRPr="00AF4198" w:rsidRDefault="00C2739B" w:rsidP="00036FE1">
      <w:pPr>
        <w:pStyle w:val="Heading3"/>
        <w:rPr>
          <w:rFonts w:ascii="Segoe UI Light" w:hAnsi="Segoe UI Light" w:cs="Segoe UI Light"/>
        </w:rPr>
      </w:pPr>
      <w:r w:rsidRPr="00AF4198">
        <w:rPr>
          <w:rFonts w:ascii="Segoe UI Light" w:hAnsi="Segoe UI Light" w:cs="Segoe UI Light"/>
        </w:rPr>
        <w:t>Changing Browser Language</w:t>
      </w:r>
    </w:p>
    <w:p w14:paraId="4641DEFE" w14:textId="6D8DA881" w:rsidR="001838E8" w:rsidRPr="00AF4198" w:rsidRDefault="008343CE" w:rsidP="008343CE">
      <w:pPr>
        <w:pStyle w:val="ListParagraph"/>
        <w:numPr>
          <w:ilvl w:val="0"/>
          <w:numId w:val="37"/>
        </w:numPr>
        <w:rPr>
          <w:rFonts w:ascii="Segoe UI Light" w:hAnsi="Segoe UI Light" w:cs="Segoe UI Light"/>
        </w:rPr>
      </w:pPr>
      <w:r w:rsidRPr="00AF4198">
        <w:rPr>
          <w:rFonts w:ascii="Segoe UI Light" w:hAnsi="Segoe UI Light" w:cs="Segoe UI Light"/>
        </w:rPr>
        <w:t xml:space="preserve">Open Microsoft teams within </w:t>
      </w:r>
      <w:r w:rsidR="00C20C00" w:rsidRPr="00AF4198">
        <w:rPr>
          <w:rFonts w:ascii="Segoe UI Light" w:hAnsi="Segoe UI Light" w:cs="Segoe UI Light"/>
        </w:rPr>
        <w:t>Microsoft Edge.</w:t>
      </w:r>
    </w:p>
    <w:p w14:paraId="328AD40F" w14:textId="078B9886" w:rsidR="00C20C00" w:rsidRPr="00AF4198" w:rsidRDefault="00C20C00" w:rsidP="008343CE">
      <w:pPr>
        <w:pStyle w:val="ListParagraph"/>
        <w:numPr>
          <w:ilvl w:val="0"/>
          <w:numId w:val="37"/>
        </w:numPr>
        <w:rPr>
          <w:rFonts w:ascii="Segoe UI Light" w:hAnsi="Segoe UI Light" w:cs="Segoe UI Light"/>
        </w:rPr>
      </w:pPr>
      <w:r w:rsidRPr="00AF4198">
        <w:rPr>
          <w:rFonts w:ascii="Segoe UI Light" w:hAnsi="Segoe UI Light" w:cs="Segoe UI Light"/>
        </w:rPr>
        <w:t>Navigate to Building Access App.</w:t>
      </w:r>
    </w:p>
    <w:p w14:paraId="75FDC950" w14:textId="439ABED1" w:rsidR="000A5BBD" w:rsidRPr="00AF4198" w:rsidRDefault="000A5BBD" w:rsidP="000A5BBD">
      <w:pPr>
        <w:ind w:left="360"/>
        <w:rPr>
          <w:rFonts w:ascii="Segoe UI Light" w:hAnsi="Segoe UI Light" w:cs="Segoe UI Light"/>
        </w:rPr>
      </w:pPr>
      <w:r w:rsidRPr="00AF4198">
        <w:rPr>
          <w:rFonts w:ascii="Segoe UI Light" w:hAnsi="Segoe UI Light" w:cs="Segoe UI Light"/>
          <w:noProof/>
        </w:rPr>
        <w:lastRenderedPageBreak/>
        <w:drawing>
          <wp:inline distT="0" distB="0" distL="0" distR="0" wp14:anchorId="22972B53" wp14:editId="16E1971B">
            <wp:extent cx="5731510" cy="31013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101340"/>
                    </a:xfrm>
                    <a:prstGeom prst="rect">
                      <a:avLst/>
                    </a:prstGeom>
                  </pic:spPr>
                </pic:pic>
              </a:graphicData>
            </a:graphic>
          </wp:inline>
        </w:drawing>
      </w:r>
    </w:p>
    <w:p w14:paraId="212D38C0" w14:textId="0F74C811" w:rsidR="000105AA" w:rsidRPr="00AF4198" w:rsidRDefault="000105AA" w:rsidP="000105AA">
      <w:pPr>
        <w:pStyle w:val="ListParagraph"/>
        <w:numPr>
          <w:ilvl w:val="0"/>
          <w:numId w:val="37"/>
        </w:numPr>
        <w:rPr>
          <w:rFonts w:ascii="Segoe UI Light" w:hAnsi="Segoe UI Light" w:cs="Segoe UI Light"/>
        </w:rPr>
      </w:pPr>
      <w:r w:rsidRPr="00AF4198">
        <w:rPr>
          <w:rFonts w:ascii="Segoe UI Light" w:hAnsi="Segoe UI Light" w:cs="Segoe UI Light"/>
        </w:rPr>
        <w:t xml:space="preserve">Click on </w:t>
      </w:r>
      <w:proofErr w:type="spellStart"/>
      <w:proofErr w:type="gramStart"/>
      <w:r w:rsidRPr="00AF4198">
        <w:rPr>
          <w:rFonts w:ascii="Segoe UI Light" w:hAnsi="Segoe UI Light" w:cs="Segoe UI Light"/>
        </w:rPr>
        <w:t>elipisis</w:t>
      </w:r>
      <w:proofErr w:type="spellEnd"/>
      <w:r w:rsidRPr="00AF4198">
        <w:rPr>
          <w:rFonts w:ascii="Segoe UI Light" w:hAnsi="Segoe UI Light" w:cs="Segoe UI Light"/>
        </w:rPr>
        <w:t>(</w:t>
      </w:r>
      <w:proofErr w:type="gramEnd"/>
      <w:r w:rsidRPr="00AF4198">
        <w:rPr>
          <w:rFonts w:ascii="Segoe UI Light" w:hAnsi="Segoe UI Light" w:cs="Segoe UI Light"/>
        </w:rPr>
        <w:t>…) on the top right corner of the browser and click on Settings.</w:t>
      </w:r>
    </w:p>
    <w:p w14:paraId="458821A9" w14:textId="507EC9E3" w:rsidR="000105AA" w:rsidRPr="00AF4198" w:rsidRDefault="00185CFE" w:rsidP="00185CFE">
      <w:pPr>
        <w:ind w:left="360"/>
        <w:rPr>
          <w:rFonts w:ascii="Segoe UI Light" w:hAnsi="Segoe UI Light" w:cs="Segoe UI Light"/>
        </w:rPr>
      </w:pPr>
      <w:r w:rsidRPr="00AF4198">
        <w:rPr>
          <w:rFonts w:ascii="Segoe UI Light" w:hAnsi="Segoe UI Light" w:cs="Segoe UI Light"/>
          <w:noProof/>
        </w:rPr>
        <w:drawing>
          <wp:inline distT="0" distB="0" distL="0" distR="0" wp14:anchorId="2B13F909" wp14:editId="367E2787">
            <wp:extent cx="5731510" cy="3097530"/>
            <wp:effectExtent l="0" t="0" r="254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097530"/>
                    </a:xfrm>
                    <a:prstGeom prst="rect">
                      <a:avLst/>
                    </a:prstGeom>
                  </pic:spPr>
                </pic:pic>
              </a:graphicData>
            </a:graphic>
          </wp:inline>
        </w:drawing>
      </w:r>
    </w:p>
    <w:p w14:paraId="61FD2A0D" w14:textId="7A57120D" w:rsidR="00185CFE" w:rsidRPr="00AF4198" w:rsidRDefault="00105FED" w:rsidP="00185CFE">
      <w:pPr>
        <w:pStyle w:val="ListParagraph"/>
        <w:numPr>
          <w:ilvl w:val="0"/>
          <w:numId w:val="37"/>
        </w:numPr>
        <w:rPr>
          <w:rFonts w:ascii="Segoe UI Light" w:hAnsi="Segoe UI Light" w:cs="Segoe UI Light"/>
        </w:rPr>
      </w:pPr>
      <w:r w:rsidRPr="00AF4198">
        <w:rPr>
          <w:rFonts w:ascii="Segoe UI Light" w:hAnsi="Segoe UI Light" w:cs="Segoe UI Light"/>
        </w:rPr>
        <w:t xml:space="preserve">Click on Languages on the </w:t>
      </w:r>
      <w:r w:rsidR="00A645E9" w:rsidRPr="00AF4198">
        <w:rPr>
          <w:rFonts w:ascii="Segoe UI Light" w:hAnsi="Segoe UI Light" w:cs="Segoe UI Light"/>
        </w:rPr>
        <w:t>left-hand</w:t>
      </w:r>
      <w:r w:rsidRPr="00AF4198">
        <w:rPr>
          <w:rFonts w:ascii="Segoe UI Light" w:hAnsi="Segoe UI Light" w:cs="Segoe UI Light"/>
        </w:rPr>
        <w:t xml:space="preserve"> side menu</w:t>
      </w:r>
      <w:r w:rsidR="0033469C" w:rsidRPr="00AF4198">
        <w:rPr>
          <w:rFonts w:ascii="Segoe UI Light" w:hAnsi="Segoe UI Light" w:cs="Segoe UI Light"/>
        </w:rPr>
        <w:t>.</w:t>
      </w:r>
    </w:p>
    <w:p w14:paraId="6956FBF0" w14:textId="589F0017" w:rsidR="00746136" w:rsidRPr="00AF4198" w:rsidRDefault="00A645E9" w:rsidP="00746136">
      <w:pPr>
        <w:rPr>
          <w:rFonts w:ascii="Segoe UI Light" w:hAnsi="Segoe UI Light" w:cs="Segoe UI Light"/>
        </w:rPr>
      </w:pPr>
      <w:r w:rsidRPr="00AF4198">
        <w:rPr>
          <w:rFonts w:ascii="Segoe UI Light" w:hAnsi="Segoe UI Light" w:cs="Segoe UI Light"/>
          <w:noProof/>
        </w:rPr>
        <w:lastRenderedPageBreak/>
        <w:drawing>
          <wp:inline distT="0" distB="0" distL="0" distR="0" wp14:anchorId="66D364FE" wp14:editId="19FBD531">
            <wp:extent cx="5006633" cy="3611033"/>
            <wp:effectExtent l="0" t="0" r="381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13242" cy="3615800"/>
                    </a:xfrm>
                    <a:prstGeom prst="rect">
                      <a:avLst/>
                    </a:prstGeom>
                  </pic:spPr>
                </pic:pic>
              </a:graphicData>
            </a:graphic>
          </wp:inline>
        </w:drawing>
      </w:r>
    </w:p>
    <w:p w14:paraId="2A64014D" w14:textId="7DAB7E57" w:rsidR="00A645E9" w:rsidRPr="00AF4198" w:rsidRDefault="00B80919" w:rsidP="00A645E9">
      <w:pPr>
        <w:pStyle w:val="ListParagraph"/>
        <w:numPr>
          <w:ilvl w:val="0"/>
          <w:numId w:val="37"/>
        </w:numPr>
        <w:rPr>
          <w:rFonts w:ascii="Segoe UI Light" w:hAnsi="Segoe UI Light" w:cs="Segoe UI Light"/>
        </w:rPr>
      </w:pPr>
      <w:r w:rsidRPr="00AF4198">
        <w:rPr>
          <w:rFonts w:ascii="Segoe UI Light" w:hAnsi="Segoe UI Light" w:cs="Segoe UI Light"/>
        </w:rPr>
        <w:t>Click Add Languages and Select Language of your choice</w:t>
      </w:r>
      <w:r w:rsidR="00B753BF" w:rsidRPr="00AF4198">
        <w:rPr>
          <w:rFonts w:ascii="Segoe UI Light" w:hAnsi="Segoe UI Light" w:cs="Segoe UI Light"/>
        </w:rPr>
        <w:t xml:space="preserve"> and Click Add.</w:t>
      </w:r>
    </w:p>
    <w:p w14:paraId="230163C0" w14:textId="054EA53F" w:rsidR="00C37EC1" w:rsidRPr="00AF4198" w:rsidRDefault="00B753BF" w:rsidP="002B4EA2">
      <w:pPr>
        <w:rPr>
          <w:rFonts w:ascii="Segoe UI Light" w:hAnsi="Segoe UI Light" w:cs="Segoe UI Light"/>
        </w:rPr>
      </w:pPr>
      <w:r w:rsidRPr="00AF4198">
        <w:rPr>
          <w:rFonts w:ascii="Segoe UI Light" w:hAnsi="Segoe UI Light" w:cs="Segoe UI Light"/>
          <w:noProof/>
        </w:rPr>
        <w:drawing>
          <wp:inline distT="0" distB="0" distL="0" distR="0" wp14:anchorId="3526173D" wp14:editId="083E7231">
            <wp:extent cx="5731510" cy="322389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p>
    <w:p w14:paraId="0E6C1CDD" w14:textId="088AD011" w:rsidR="00B753BF" w:rsidRPr="00AF4198" w:rsidRDefault="00C65031" w:rsidP="00B753BF">
      <w:pPr>
        <w:pStyle w:val="ListParagraph"/>
        <w:numPr>
          <w:ilvl w:val="0"/>
          <w:numId w:val="37"/>
        </w:numPr>
        <w:rPr>
          <w:rFonts w:ascii="Segoe UI Light" w:hAnsi="Segoe UI Light" w:cs="Segoe UI Light"/>
        </w:rPr>
      </w:pPr>
      <w:r w:rsidRPr="00AF4198">
        <w:rPr>
          <w:rFonts w:ascii="Segoe UI Light" w:hAnsi="Segoe UI Light" w:cs="Segoe UI Light"/>
        </w:rPr>
        <w:t>Once language has been added</w:t>
      </w:r>
      <w:r w:rsidR="00F61D09" w:rsidRPr="00AF4198">
        <w:rPr>
          <w:rFonts w:ascii="Segoe UI Light" w:hAnsi="Segoe UI Light" w:cs="Segoe UI Light"/>
        </w:rPr>
        <w:t xml:space="preserve">, click </w:t>
      </w:r>
      <w:proofErr w:type="gramStart"/>
      <w:r w:rsidR="00F61D09" w:rsidRPr="00AF4198">
        <w:rPr>
          <w:rFonts w:ascii="Segoe UI Light" w:hAnsi="Segoe UI Light" w:cs="Segoe UI Light"/>
        </w:rPr>
        <w:t>ellipsis(</w:t>
      </w:r>
      <w:proofErr w:type="gramEnd"/>
      <w:r w:rsidR="00F61D09" w:rsidRPr="00AF4198">
        <w:rPr>
          <w:rFonts w:ascii="Segoe UI Light" w:hAnsi="Segoe UI Light" w:cs="Segoe UI Light"/>
        </w:rPr>
        <w:t>…) next to the Language.</w:t>
      </w:r>
    </w:p>
    <w:p w14:paraId="11D97F63" w14:textId="1DD040AE" w:rsidR="00F61D09" w:rsidRPr="00AF4198" w:rsidRDefault="00F61D09" w:rsidP="00B753BF">
      <w:pPr>
        <w:pStyle w:val="ListParagraph"/>
        <w:numPr>
          <w:ilvl w:val="0"/>
          <w:numId w:val="37"/>
        </w:numPr>
        <w:rPr>
          <w:rFonts w:ascii="Segoe UI Light" w:hAnsi="Segoe UI Light" w:cs="Segoe UI Light"/>
        </w:rPr>
      </w:pPr>
      <w:r w:rsidRPr="00AF4198">
        <w:rPr>
          <w:rFonts w:ascii="Segoe UI Light" w:hAnsi="Segoe UI Light" w:cs="Segoe UI Light"/>
        </w:rPr>
        <w:t>Select Move on the top.</w:t>
      </w:r>
    </w:p>
    <w:p w14:paraId="00920F83" w14:textId="66E3111D" w:rsidR="00C37EC1" w:rsidRPr="00AF4198" w:rsidRDefault="00F25FE6" w:rsidP="002B4EA2">
      <w:pPr>
        <w:rPr>
          <w:rFonts w:ascii="Segoe UI Light" w:hAnsi="Segoe UI Light" w:cs="Segoe UI Light"/>
        </w:rPr>
      </w:pPr>
      <w:r w:rsidRPr="00AF4198">
        <w:rPr>
          <w:rFonts w:ascii="Segoe UI Light" w:hAnsi="Segoe UI Light" w:cs="Segoe UI Light"/>
          <w:noProof/>
        </w:rPr>
        <w:lastRenderedPageBreak/>
        <w:drawing>
          <wp:inline distT="0" distB="0" distL="0" distR="0" wp14:anchorId="30146BD0" wp14:editId="47A5D235">
            <wp:extent cx="5731510" cy="3084195"/>
            <wp:effectExtent l="0" t="0" r="254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084195"/>
                    </a:xfrm>
                    <a:prstGeom prst="rect">
                      <a:avLst/>
                    </a:prstGeom>
                  </pic:spPr>
                </pic:pic>
              </a:graphicData>
            </a:graphic>
          </wp:inline>
        </w:drawing>
      </w:r>
    </w:p>
    <w:p w14:paraId="05DA127D" w14:textId="13D417F1" w:rsidR="0051229E" w:rsidRPr="00AF4198" w:rsidRDefault="0051229E" w:rsidP="0051229E">
      <w:pPr>
        <w:pStyle w:val="ListParagraph"/>
        <w:numPr>
          <w:ilvl w:val="0"/>
          <w:numId w:val="37"/>
        </w:numPr>
        <w:rPr>
          <w:rFonts w:ascii="Segoe UI Light" w:hAnsi="Segoe UI Light" w:cs="Segoe UI Light"/>
        </w:rPr>
      </w:pPr>
      <w:r w:rsidRPr="00AF4198">
        <w:rPr>
          <w:rFonts w:ascii="Segoe UI Light" w:hAnsi="Segoe UI Light" w:cs="Segoe UI Light"/>
        </w:rPr>
        <w:t>Refresh your teams web app. It should now be translated to the selected language.</w:t>
      </w:r>
    </w:p>
    <w:p w14:paraId="0AE6537E" w14:textId="74ABF58F" w:rsidR="0051229E" w:rsidRPr="00AF4198" w:rsidRDefault="00CE1940" w:rsidP="0051229E">
      <w:pPr>
        <w:rPr>
          <w:rFonts w:ascii="Segoe UI Light" w:hAnsi="Segoe UI Light" w:cs="Segoe UI Light"/>
        </w:rPr>
      </w:pPr>
      <w:r w:rsidRPr="00AF4198">
        <w:rPr>
          <w:rFonts w:ascii="Segoe UI Light" w:hAnsi="Segoe UI Light" w:cs="Segoe UI Light"/>
          <w:noProof/>
        </w:rPr>
        <w:drawing>
          <wp:inline distT="0" distB="0" distL="0" distR="0" wp14:anchorId="03F85F6C" wp14:editId="0E093587">
            <wp:extent cx="5731510" cy="2907665"/>
            <wp:effectExtent l="0" t="0" r="254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907665"/>
                    </a:xfrm>
                    <a:prstGeom prst="rect">
                      <a:avLst/>
                    </a:prstGeom>
                  </pic:spPr>
                </pic:pic>
              </a:graphicData>
            </a:graphic>
          </wp:inline>
        </w:drawing>
      </w:r>
    </w:p>
    <w:p w14:paraId="4FE118A2" w14:textId="77777777" w:rsidR="00CE1940" w:rsidRPr="00AF4198" w:rsidRDefault="00CE1940" w:rsidP="00CB5B8C">
      <w:pPr>
        <w:pStyle w:val="Heading3"/>
        <w:rPr>
          <w:rFonts w:ascii="Segoe UI Light" w:hAnsi="Segoe UI Light" w:cs="Segoe UI Light"/>
        </w:rPr>
      </w:pPr>
    </w:p>
    <w:p w14:paraId="64F80D92" w14:textId="3D59C3E0" w:rsidR="00CB5B8C" w:rsidRPr="00AF4198" w:rsidRDefault="00CB5B8C" w:rsidP="00CB5B8C">
      <w:pPr>
        <w:pStyle w:val="Heading3"/>
        <w:rPr>
          <w:rFonts w:ascii="Segoe UI Light" w:hAnsi="Segoe UI Light" w:cs="Segoe UI Light"/>
        </w:rPr>
      </w:pPr>
      <w:r w:rsidRPr="00AF4198">
        <w:rPr>
          <w:rFonts w:ascii="Segoe UI Light" w:hAnsi="Segoe UI Light" w:cs="Segoe UI Light"/>
        </w:rPr>
        <w:t>Change</w:t>
      </w:r>
      <w:r w:rsidR="00955C27" w:rsidRPr="00AF4198">
        <w:rPr>
          <w:rFonts w:ascii="Segoe UI Light" w:hAnsi="Segoe UI Light" w:cs="Segoe UI Light"/>
        </w:rPr>
        <w:t xml:space="preserve"> Microsoft teams</w:t>
      </w:r>
      <w:r w:rsidRPr="00AF4198">
        <w:rPr>
          <w:rFonts w:ascii="Segoe UI Light" w:hAnsi="Segoe UI Light" w:cs="Segoe UI Light"/>
        </w:rPr>
        <w:t xml:space="preserve"> App </w:t>
      </w:r>
      <w:r w:rsidR="00F357E1" w:rsidRPr="00AF4198">
        <w:rPr>
          <w:rFonts w:ascii="Segoe UI Light" w:hAnsi="Segoe UI Light" w:cs="Segoe UI Light"/>
        </w:rPr>
        <w:t>lan</w:t>
      </w:r>
      <w:r w:rsidR="00551FC1" w:rsidRPr="00AF4198">
        <w:rPr>
          <w:rFonts w:ascii="Segoe UI Light" w:hAnsi="Segoe UI Light" w:cs="Segoe UI Light"/>
        </w:rPr>
        <w:t xml:space="preserve">guage </w:t>
      </w:r>
    </w:p>
    <w:p w14:paraId="4CB5249C" w14:textId="29D1D9FE" w:rsidR="00955C27" w:rsidRPr="00AF4198" w:rsidRDefault="00A626B9" w:rsidP="00955C27">
      <w:pPr>
        <w:rPr>
          <w:rFonts w:ascii="Segoe UI Light" w:hAnsi="Segoe UI Light" w:cs="Segoe UI Light"/>
        </w:rPr>
      </w:pPr>
      <w:r w:rsidRPr="00AF4198">
        <w:rPr>
          <w:rFonts w:ascii="Segoe UI Light" w:hAnsi="Segoe UI Light" w:cs="Segoe UI Light"/>
        </w:rPr>
        <w:t>To test app translations</w:t>
      </w:r>
      <w:r w:rsidR="00F514C5" w:rsidRPr="00AF4198">
        <w:rPr>
          <w:rFonts w:ascii="Segoe UI Light" w:hAnsi="Segoe UI Light" w:cs="Segoe UI Light"/>
        </w:rPr>
        <w:t xml:space="preserve"> within Microsoft Teams client app:</w:t>
      </w:r>
    </w:p>
    <w:p w14:paraId="317A68DB" w14:textId="6FBD9C77" w:rsidR="00F514C5" w:rsidRPr="00AF4198" w:rsidRDefault="00F514C5" w:rsidP="00F514C5">
      <w:pPr>
        <w:pStyle w:val="ListParagraph"/>
        <w:numPr>
          <w:ilvl w:val="0"/>
          <w:numId w:val="38"/>
        </w:numPr>
        <w:rPr>
          <w:rFonts w:ascii="Segoe UI Light" w:hAnsi="Segoe UI Light" w:cs="Segoe UI Light"/>
        </w:rPr>
      </w:pPr>
      <w:r w:rsidRPr="00AF4198">
        <w:rPr>
          <w:rFonts w:ascii="Segoe UI Light" w:hAnsi="Segoe UI Light" w:cs="Segoe UI Light"/>
        </w:rPr>
        <w:t xml:space="preserve">Click on your photo on the top right of the </w:t>
      </w:r>
      <w:r w:rsidR="008D2DA6" w:rsidRPr="00AF4198">
        <w:rPr>
          <w:rFonts w:ascii="Segoe UI Light" w:hAnsi="Segoe UI Light" w:cs="Segoe UI Light"/>
        </w:rPr>
        <w:t xml:space="preserve">Teams </w:t>
      </w:r>
      <w:r w:rsidR="007A2ADD" w:rsidRPr="00AF4198">
        <w:rPr>
          <w:rFonts w:ascii="Segoe UI Light" w:hAnsi="Segoe UI Light" w:cs="Segoe UI Light"/>
        </w:rPr>
        <w:t>application and</w:t>
      </w:r>
      <w:r w:rsidR="008D2DA6" w:rsidRPr="00AF4198">
        <w:rPr>
          <w:rFonts w:ascii="Segoe UI Light" w:hAnsi="Segoe UI Light" w:cs="Segoe UI Light"/>
        </w:rPr>
        <w:t xml:space="preserve"> click settings.</w:t>
      </w:r>
    </w:p>
    <w:p w14:paraId="5D47226F" w14:textId="0F35DB9E" w:rsidR="008D2DA6" w:rsidRPr="00AF4198" w:rsidRDefault="007A2ADD" w:rsidP="007A2ADD">
      <w:pPr>
        <w:pStyle w:val="ListParagraph"/>
        <w:rPr>
          <w:rFonts w:ascii="Segoe UI Light" w:hAnsi="Segoe UI Light" w:cs="Segoe UI Light"/>
        </w:rPr>
      </w:pPr>
      <w:r w:rsidRPr="00AF4198">
        <w:rPr>
          <w:rFonts w:ascii="Segoe UI Light" w:hAnsi="Segoe UI Light" w:cs="Segoe UI Light"/>
          <w:noProof/>
        </w:rPr>
        <w:lastRenderedPageBreak/>
        <w:drawing>
          <wp:inline distT="0" distB="0" distL="0" distR="0" wp14:anchorId="203708D4" wp14:editId="225372DA">
            <wp:extent cx="5731510" cy="282194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21940"/>
                    </a:xfrm>
                    <a:prstGeom prst="rect">
                      <a:avLst/>
                    </a:prstGeom>
                  </pic:spPr>
                </pic:pic>
              </a:graphicData>
            </a:graphic>
          </wp:inline>
        </w:drawing>
      </w:r>
    </w:p>
    <w:p w14:paraId="249B756A" w14:textId="77777777" w:rsidR="007A2ADD" w:rsidRPr="00AF4198" w:rsidRDefault="007A2ADD" w:rsidP="007A2ADD">
      <w:pPr>
        <w:pStyle w:val="ListParagraph"/>
        <w:rPr>
          <w:rFonts w:ascii="Segoe UI Light" w:hAnsi="Segoe UI Light" w:cs="Segoe UI Light"/>
        </w:rPr>
      </w:pPr>
    </w:p>
    <w:p w14:paraId="0649F7DD" w14:textId="60A7C3A2" w:rsidR="007A2ADD" w:rsidRPr="00AF4198" w:rsidRDefault="00714AC7" w:rsidP="007A2ADD">
      <w:pPr>
        <w:pStyle w:val="ListParagraph"/>
        <w:numPr>
          <w:ilvl w:val="0"/>
          <w:numId w:val="38"/>
        </w:numPr>
        <w:rPr>
          <w:rFonts w:ascii="Segoe UI Light" w:hAnsi="Segoe UI Light" w:cs="Segoe UI Light"/>
        </w:rPr>
      </w:pPr>
      <w:r w:rsidRPr="00AF4198">
        <w:rPr>
          <w:rFonts w:ascii="Segoe UI Light" w:hAnsi="Segoe UI Light" w:cs="Segoe UI Light"/>
        </w:rPr>
        <w:t>Under General Settings, change the App language to language of your choice.</w:t>
      </w:r>
    </w:p>
    <w:p w14:paraId="39E18722" w14:textId="0E1C8033" w:rsidR="00714AC7" w:rsidRPr="00AF4198" w:rsidRDefault="00F033D5" w:rsidP="007A2ADD">
      <w:pPr>
        <w:pStyle w:val="ListParagraph"/>
        <w:numPr>
          <w:ilvl w:val="0"/>
          <w:numId w:val="38"/>
        </w:numPr>
        <w:rPr>
          <w:rFonts w:ascii="Segoe UI Light" w:hAnsi="Segoe UI Light" w:cs="Segoe UI Light"/>
        </w:rPr>
      </w:pPr>
      <w:r w:rsidRPr="00AF4198">
        <w:rPr>
          <w:rFonts w:ascii="Segoe UI Light" w:hAnsi="Segoe UI Light" w:cs="Segoe UI Light"/>
        </w:rPr>
        <w:t>Click Save and Restart.</w:t>
      </w:r>
    </w:p>
    <w:p w14:paraId="14F714D3" w14:textId="6400ABC3" w:rsidR="00F033D5" w:rsidRPr="00AF4198" w:rsidRDefault="0099260C" w:rsidP="00F033D5">
      <w:pPr>
        <w:pStyle w:val="ListParagraph"/>
        <w:rPr>
          <w:rFonts w:ascii="Segoe UI Light" w:hAnsi="Segoe UI Light" w:cs="Segoe UI Light"/>
        </w:rPr>
      </w:pPr>
      <w:r w:rsidRPr="00AF4198">
        <w:rPr>
          <w:rFonts w:ascii="Segoe UI Light" w:hAnsi="Segoe UI Light" w:cs="Segoe UI Light"/>
          <w:noProof/>
        </w:rPr>
        <w:drawing>
          <wp:inline distT="0" distB="0" distL="0" distR="0" wp14:anchorId="08CA423E" wp14:editId="083F2460">
            <wp:extent cx="5731510" cy="311213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112135"/>
                    </a:xfrm>
                    <a:prstGeom prst="rect">
                      <a:avLst/>
                    </a:prstGeom>
                  </pic:spPr>
                </pic:pic>
              </a:graphicData>
            </a:graphic>
          </wp:inline>
        </w:drawing>
      </w:r>
    </w:p>
    <w:p w14:paraId="6ED4F3EA" w14:textId="416086A4" w:rsidR="0099260C" w:rsidRPr="00AF4198" w:rsidRDefault="0099260C" w:rsidP="0099260C">
      <w:pPr>
        <w:pStyle w:val="ListParagraph"/>
        <w:numPr>
          <w:ilvl w:val="0"/>
          <w:numId w:val="38"/>
        </w:numPr>
        <w:rPr>
          <w:rFonts w:ascii="Segoe UI Light" w:hAnsi="Segoe UI Light" w:cs="Segoe UI Light"/>
        </w:rPr>
      </w:pPr>
      <w:r w:rsidRPr="00AF4198">
        <w:rPr>
          <w:rFonts w:ascii="Segoe UI Light" w:hAnsi="Segoe UI Light" w:cs="Segoe UI Light"/>
        </w:rPr>
        <w:t xml:space="preserve">The App will load in the </w:t>
      </w:r>
      <w:r w:rsidR="005C781D" w:rsidRPr="00AF4198">
        <w:rPr>
          <w:rFonts w:ascii="Segoe UI Light" w:hAnsi="Segoe UI Light" w:cs="Segoe UI Light"/>
        </w:rPr>
        <w:t>language selected.</w:t>
      </w:r>
    </w:p>
    <w:p w14:paraId="19A8B1E1" w14:textId="41C10CA7" w:rsidR="005C781D" w:rsidRPr="00AF4198" w:rsidRDefault="002D361D" w:rsidP="005C781D">
      <w:pPr>
        <w:ind w:left="360"/>
        <w:rPr>
          <w:rFonts w:ascii="Segoe UI Light" w:hAnsi="Segoe UI Light" w:cs="Segoe UI Light"/>
        </w:rPr>
      </w:pPr>
      <w:r w:rsidRPr="00AF4198">
        <w:rPr>
          <w:rFonts w:ascii="Segoe UI Light" w:hAnsi="Segoe UI Light" w:cs="Segoe UI Light"/>
          <w:noProof/>
        </w:rPr>
        <w:lastRenderedPageBreak/>
        <w:drawing>
          <wp:inline distT="0" distB="0" distL="0" distR="0" wp14:anchorId="260F2787" wp14:editId="2D5165B2">
            <wp:extent cx="5731510" cy="282194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21940"/>
                    </a:xfrm>
                    <a:prstGeom prst="rect">
                      <a:avLst/>
                    </a:prstGeom>
                  </pic:spPr>
                </pic:pic>
              </a:graphicData>
            </a:graphic>
          </wp:inline>
        </w:drawing>
      </w:r>
    </w:p>
    <w:p w14:paraId="480BD028" w14:textId="77777777" w:rsidR="00CE1940" w:rsidRPr="00AF4198" w:rsidRDefault="00CE1940" w:rsidP="0051229E">
      <w:pPr>
        <w:rPr>
          <w:rFonts w:ascii="Segoe UI Light" w:hAnsi="Segoe UI Light" w:cs="Segoe UI Light"/>
        </w:rPr>
      </w:pPr>
    </w:p>
    <w:p w14:paraId="3BDB6EC6" w14:textId="2B0D9FE2" w:rsidR="00F5533F" w:rsidRPr="00AF4198" w:rsidRDefault="00185592" w:rsidP="00F5533F">
      <w:pPr>
        <w:pStyle w:val="Heading1"/>
        <w:rPr>
          <w:rFonts w:ascii="Segoe UI Light" w:hAnsi="Segoe UI Light" w:cs="Segoe UI Light"/>
        </w:rPr>
      </w:pPr>
      <w:r w:rsidRPr="00AF4198">
        <w:rPr>
          <w:rFonts w:ascii="Segoe UI Light" w:hAnsi="Segoe UI Light" w:cs="Segoe UI Light"/>
        </w:rPr>
        <w:t>Gaining Insights</w:t>
      </w:r>
      <w:r w:rsidR="00C573B3" w:rsidRPr="00AF4198">
        <w:rPr>
          <w:rFonts w:ascii="Segoe UI Light" w:hAnsi="Segoe UI Light" w:cs="Segoe UI Light"/>
        </w:rPr>
        <w:t xml:space="preserve"> with Power BI</w:t>
      </w:r>
    </w:p>
    <w:p w14:paraId="1D7033A2" w14:textId="77777777" w:rsidR="002D1E6E" w:rsidRPr="00AF4198" w:rsidRDefault="002D1E6E" w:rsidP="00AF4198">
      <w:pPr>
        <w:pStyle w:val="Heading2"/>
        <w:rPr>
          <w:rFonts w:ascii="Segoe UI Light" w:hAnsi="Segoe UI Light" w:cs="Segoe UI Light"/>
        </w:rPr>
      </w:pPr>
      <w:r w:rsidRPr="00AF4198">
        <w:rPr>
          <w:rFonts w:ascii="Segoe UI Light" w:hAnsi="Segoe UI Light" w:cs="Segoe UI Light"/>
        </w:rPr>
        <w:t>Building Access Power BI</w:t>
      </w:r>
    </w:p>
    <w:p w14:paraId="747981C6" w14:textId="77777777" w:rsidR="002D1E6E" w:rsidRPr="00AF4198" w:rsidRDefault="002D1E6E" w:rsidP="002D1E6E">
      <w:pPr>
        <w:rPr>
          <w:rFonts w:ascii="Segoe UI Light" w:hAnsi="Segoe UI Light" w:cs="Segoe UI Light"/>
        </w:rPr>
      </w:pPr>
      <w:r w:rsidRPr="00AF4198">
        <w:rPr>
          <w:rFonts w:ascii="Segoe UI Light" w:hAnsi="Segoe UI Light" w:cs="Segoe UI Light"/>
        </w:rPr>
        <w:t>The Power BI report provides insight on data that has been collated from the Building Access application.</w:t>
      </w:r>
    </w:p>
    <w:p w14:paraId="74748469" w14:textId="77777777" w:rsidR="002D1E6E" w:rsidRPr="00AF4198" w:rsidRDefault="002D1E6E" w:rsidP="002D1E6E">
      <w:pPr>
        <w:rPr>
          <w:rFonts w:ascii="Segoe UI Light" w:hAnsi="Segoe UI Light" w:cs="Segoe UI Light"/>
        </w:rPr>
      </w:pPr>
      <w:r w:rsidRPr="00AF4198">
        <w:rPr>
          <w:rFonts w:ascii="Segoe UI Light" w:hAnsi="Segoe UI Light" w:cs="Segoe UI Light"/>
        </w:rPr>
        <w:t>There are 4 reports:</w:t>
      </w:r>
    </w:p>
    <w:p w14:paraId="3508972C" w14:textId="77777777" w:rsidR="002D1E6E" w:rsidRPr="00AF4198" w:rsidRDefault="002D1E6E" w:rsidP="002D1E6E">
      <w:pPr>
        <w:pStyle w:val="ListParagraph"/>
        <w:numPr>
          <w:ilvl w:val="0"/>
          <w:numId w:val="39"/>
        </w:numPr>
        <w:spacing w:line="256" w:lineRule="auto"/>
        <w:rPr>
          <w:rFonts w:ascii="Segoe UI Light" w:hAnsi="Segoe UI Light" w:cs="Segoe UI Light"/>
        </w:rPr>
      </w:pPr>
      <w:r w:rsidRPr="00AF4198">
        <w:rPr>
          <w:rFonts w:ascii="Segoe UI Light" w:hAnsi="Segoe UI Light" w:cs="Segoe UI Light"/>
        </w:rPr>
        <w:t>Today’s snapshot – provides details of today’s request by each building. Using the map, you can drill down.</w:t>
      </w:r>
    </w:p>
    <w:p w14:paraId="259C4389" w14:textId="77777777" w:rsidR="002D1E6E" w:rsidRPr="00AF4198" w:rsidRDefault="002D1E6E" w:rsidP="002D1E6E">
      <w:pPr>
        <w:pStyle w:val="ListParagraph"/>
        <w:numPr>
          <w:ilvl w:val="0"/>
          <w:numId w:val="39"/>
        </w:numPr>
        <w:spacing w:line="256" w:lineRule="auto"/>
        <w:rPr>
          <w:rFonts w:ascii="Segoe UI Light" w:hAnsi="Segoe UI Light" w:cs="Segoe UI Light"/>
        </w:rPr>
      </w:pPr>
      <w:r w:rsidRPr="00AF4198">
        <w:rPr>
          <w:rFonts w:ascii="Segoe UI Light" w:hAnsi="Segoe UI Light" w:cs="Segoe UI Light"/>
        </w:rPr>
        <w:t>Today’s access report – allows you to filter on data with today’s request data.</w:t>
      </w:r>
    </w:p>
    <w:p w14:paraId="76D79C5C" w14:textId="77777777" w:rsidR="002D1E6E" w:rsidRPr="00AF4198" w:rsidRDefault="002D1E6E" w:rsidP="002D1E6E">
      <w:pPr>
        <w:pStyle w:val="ListParagraph"/>
        <w:numPr>
          <w:ilvl w:val="0"/>
          <w:numId w:val="39"/>
        </w:numPr>
        <w:spacing w:line="256" w:lineRule="auto"/>
        <w:rPr>
          <w:rFonts w:ascii="Segoe UI Light" w:hAnsi="Segoe UI Light" w:cs="Segoe UI Light"/>
        </w:rPr>
      </w:pPr>
      <w:r w:rsidRPr="00AF4198">
        <w:rPr>
          <w:rFonts w:ascii="Segoe UI Light" w:hAnsi="Segoe UI Light" w:cs="Segoe UI Light"/>
        </w:rPr>
        <w:t>Contact tracker – allows you to check who has been in the building at the same time.</w:t>
      </w:r>
    </w:p>
    <w:p w14:paraId="48965B19" w14:textId="77777777" w:rsidR="002D1E6E" w:rsidRPr="00AF4198" w:rsidRDefault="002D1E6E" w:rsidP="002D1E6E">
      <w:pPr>
        <w:pStyle w:val="ListParagraph"/>
        <w:numPr>
          <w:ilvl w:val="0"/>
          <w:numId w:val="39"/>
        </w:numPr>
        <w:spacing w:line="256" w:lineRule="auto"/>
        <w:rPr>
          <w:rFonts w:ascii="Segoe UI Light" w:hAnsi="Segoe UI Light" w:cs="Segoe UI Light"/>
        </w:rPr>
      </w:pPr>
      <w:r w:rsidRPr="00AF4198">
        <w:rPr>
          <w:rFonts w:ascii="Segoe UI Light" w:hAnsi="Segoe UI Light" w:cs="Segoe UI Light"/>
        </w:rPr>
        <w:t>Building 360 breakdown – filters by date allows users to view historic and future requests.</w:t>
      </w:r>
    </w:p>
    <w:p w14:paraId="4B31BAA7" w14:textId="77777777" w:rsidR="002D1E6E" w:rsidRPr="00AF4198" w:rsidRDefault="002D1E6E" w:rsidP="002D1E6E">
      <w:pPr>
        <w:rPr>
          <w:rFonts w:ascii="Segoe UI Light" w:hAnsi="Segoe UI Light" w:cs="Segoe UI Light"/>
        </w:rPr>
      </w:pPr>
      <w:r w:rsidRPr="00AF4198">
        <w:rPr>
          <w:rFonts w:ascii="Segoe UI Light" w:hAnsi="Segoe UI Light" w:cs="Segoe UI Light"/>
        </w:rPr>
        <w:t xml:space="preserve">Each of the above reports are created using visuals to breakdown and summarise data. Filters are provided on most pages so the user can further slice and dice the data as required. </w:t>
      </w:r>
    </w:p>
    <w:p w14:paraId="4DD27A13" w14:textId="77777777" w:rsidR="002D1E6E" w:rsidRPr="00AF4198" w:rsidRDefault="002D1E6E" w:rsidP="00AF4198">
      <w:pPr>
        <w:pStyle w:val="Heading3"/>
        <w:rPr>
          <w:rFonts w:ascii="Segoe UI Light" w:hAnsi="Segoe UI Light" w:cs="Segoe UI Light"/>
        </w:rPr>
      </w:pPr>
      <w:r w:rsidRPr="00AF4198">
        <w:rPr>
          <w:rFonts w:ascii="Segoe UI Light" w:hAnsi="Segoe UI Light" w:cs="Segoe UI Light"/>
        </w:rPr>
        <w:t>Today’s snapshot</w:t>
      </w:r>
    </w:p>
    <w:p w14:paraId="1EA209D7" w14:textId="77777777" w:rsidR="002D1E6E" w:rsidRPr="00AF4198" w:rsidRDefault="002D1E6E" w:rsidP="002D1E6E">
      <w:pPr>
        <w:rPr>
          <w:rFonts w:ascii="Segoe UI Light" w:hAnsi="Segoe UI Light" w:cs="Segoe UI Light"/>
        </w:rPr>
      </w:pPr>
    </w:p>
    <w:p w14:paraId="496035E7" w14:textId="2D1F8CEB" w:rsidR="002D1E6E" w:rsidRPr="00AF4198" w:rsidRDefault="002D1E6E" w:rsidP="002D1E6E">
      <w:pPr>
        <w:rPr>
          <w:rFonts w:ascii="Segoe UI Light" w:hAnsi="Segoe UI Light" w:cs="Segoe UI Light"/>
        </w:rPr>
      </w:pPr>
      <w:r w:rsidRPr="00AF4198">
        <w:rPr>
          <w:rFonts w:ascii="Segoe UI Light" w:hAnsi="Segoe UI Light" w:cs="Segoe UI Light"/>
          <w:noProof/>
        </w:rPr>
        <w:lastRenderedPageBreak/>
        <w:drawing>
          <wp:inline distT="0" distB="0" distL="0" distR="0" wp14:anchorId="3C3A9D04" wp14:editId="48EFA87D">
            <wp:extent cx="5727700" cy="314325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7700" cy="3143250"/>
                    </a:xfrm>
                    <a:prstGeom prst="rect">
                      <a:avLst/>
                    </a:prstGeom>
                    <a:noFill/>
                    <a:ln>
                      <a:noFill/>
                    </a:ln>
                  </pic:spPr>
                </pic:pic>
              </a:graphicData>
            </a:graphic>
          </wp:inline>
        </w:drawing>
      </w:r>
    </w:p>
    <w:p w14:paraId="0B00AC9F" w14:textId="77777777" w:rsidR="002D1E6E" w:rsidRPr="00AF4198" w:rsidRDefault="002D1E6E" w:rsidP="002D1E6E">
      <w:pPr>
        <w:rPr>
          <w:rFonts w:ascii="Segoe UI Light" w:hAnsi="Segoe UI Light" w:cs="Segoe UI Light"/>
        </w:rPr>
      </w:pPr>
      <w:r w:rsidRPr="00AF4198">
        <w:rPr>
          <w:rFonts w:ascii="Segoe UI Light" w:hAnsi="Segoe UI Light" w:cs="Segoe UI Light"/>
        </w:rPr>
        <w:t xml:space="preserve">This view provides details of all the request raised for the day the report is viewed. Tiles at top provide breakdown of values in the following categories: </w:t>
      </w:r>
    </w:p>
    <w:p w14:paraId="33EB111A" w14:textId="47F262EE" w:rsidR="002D1E6E" w:rsidRPr="00AF4198" w:rsidRDefault="002D1E6E" w:rsidP="002D1E6E">
      <w:pPr>
        <w:rPr>
          <w:rFonts w:ascii="Segoe UI Light" w:hAnsi="Segoe UI Light" w:cs="Segoe UI Light"/>
        </w:rPr>
      </w:pPr>
      <w:r w:rsidRPr="00AF4198">
        <w:rPr>
          <w:rFonts w:ascii="Segoe UI Light" w:hAnsi="Segoe UI Light" w:cs="Segoe UI Light"/>
          <w:noProof/>
        </w:rPr>
        <w:drawing>
          <wp:inline distT="0" distB="0" distL="0" distR="0" wp14:anchorId="2FA67CAB" wp14:editId="77BDD070">
            <wp:extent cx="5731510" cy="622300"/>
            <wp:effectExtent l="0" t="0" r="254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622300"/>
                    </a:xfrm>
                    <a:prstGeom prst="rect">
                      <a:avLst/>
                    </a:prstGeom>
                    <a:noFill/>
                    <a:ln>
                      <a:noFill/>
                    </a:ln>
                  </pic:spPr>
                </pic:pic>
              </a:graphicData>
            </a:graphic>
          </wp:inline>
        </w:drawing>
      </w:r>
    </w:p>
    <w:p w14:paraId="5BFBD4E8" w14:textId="77777777" w:rsidR="002D1E6E" w:rsidRPr="00AF4198" w:rsidRDefault="002D1E6E" w:rsidP="002D1E6E">
      <w:pPr>
        <w:rPr>
          <w:rFonts w:ascii="Segoe UI Light" w:hAnsi="Segoe UI Light" w:cs="Segoe UI Light"/>
        </w:rPr>
      </w:pPr>
      <w:r w:rsidRPr="00AF4198">
        <w:rPr>
          <w:rFonts w:ascii="Segoe UI Light" w:hAnsi="Segoe UI Light" w:cs="Segoe UI Light"/>
        </w:rPr>
        <w:t xml:space="preserve">These are the total values for published buildings. </w:t>
      </w:r>
    </w:p>
    <w:p w14:paraId="6723A68A" w14:textId="77777777" w:rsidR="002D1E6E" w:rsidRPr="00AF4198" w:rsidRDefault="002D1E6E" w:rsidP="002D1E6E">
      <w:pPr>
        <w:rPr>
          <w:rFonts w:ascii="Segoe UI Light" w:hAnsi="Segoe UI Light" w:cs="Segoe UI Light"/>
        </w:rPr>
      </w:pPr>
      <w:r w:rsidRPr="00AF4198">
        <w:rPr>
          <w:rFonts w:ascii="Segoe UI Light" w:hAnsi="Segoe UI Light" w:cs="Segoe UI Light"/>
        </w:rPr>
        <w:br w:type="page"/>
      </w:r>
    </w:p>
    <w:p w14:paraId="5DB8E94D" w14:textId="77777777" w:rsidR="002D1E6E" w:rsidRPr="00AF4198" w:rsidRDefault="002D1E6E" w:rsidP="002D1E6E">
      <w:pPr>
        <w:rPr>
          <w:rFonts w:ascii="Segoe UI Light" w:hAnsi="Segoe UI Light" w:cs="Segoe UI Light"/>
        </w:rPr>
      </w:pPr>
      <w:r w:rsidRPr="00AF4198">
        <w:rPr>
          <w:rFonts w:ascii="Segoe UI Light" w:hAnsi="Segoe UI Light" w:cs="Segoe UI Light"/>
        </w:rPr>
        <w:lastRenderedPageBreak/>
        <w:t xml:space="preserve">Also included is a map, which shows all the buildings that you have set up on the application. You can scroll over each icon on the map to view breakdown of </w:t>
      </w:r>
      <w:proofErr w:type="spellStart"/>
      <w:r w:rsidRPr="00AF4198">
        <w:rPr>
          <w:rFonts w:ascii="Segoe UI Light" w:hAnsi="Segoe UI Light" w:cs="Segoe UI Light"/>
        </w:rPr>
        <w:t>todays</w:t>
      </w:r>
      <w:proofErr w:type="spellEnd"/>
      <w:r w:rsidRPr="00AF4198">
        <w:rPr>
          <w:rFonts w:ascii="Segoe UI Light" w:hAnsi="Segoe UI Light" w:cs="Segoe UI Light"/>
        </w:rPr>
        <w:t xml:space="preserve"> data. A drill down view can also be accessed when you right click on a location and select the drill down report:</w:t>
      </w:r>
    </w:p>
    <w:p w14:paraId="19DB21C4" w14:textId="0D4D4AF5" w:rsidR="002D1E6E" w:rsidRPr="00AF4198" w:rsidRDefault="002D1E6E" w:rsidP="002D1E6E">
      <w:pPr>
        <w:jc w:val="center"/>
        <w:rPr>
          <w:rFonts w:ascii="Segoe UI Light" w:hAnsi="Segoe UI Light" w:cs="Segoe UI Light"/>
        </w:rPr>
      </w:pPr>
      <w:r w:rsidRPr="00AF4198">
        <w:rPr>
          <w:rFonts w:ascii="Segoe UI Light" w:hAnsi="Segoe UI Light" w:cs="Segoe UI Light"/>
          <w:noProof/>
        </w:rPr>
        <mc:AlternateContent>
          <mc:Choice Requires="wps">
            <w:drawing>
              <wp:anchor distT="0" distB="0" distL="114300" distR="114300" simplePos="0" relativeHeight="251657728" behindDoc="0" locked="0" layoutInCell="1" allowOverlap="1" wp14:anchorId="3BBCF491" wp14:editId="5874A0E5">
                <wp:simplePos x="0" y="0"/>
                <wp:positionH relativeFrom="column">
                  <wp:posOffset>3435985</wp:posOffset>
                </wp:positionH>
                <wp:positionV relativeFrom="paragraph">
                  <wp:posOffset>1252220</wp:posOffset>
                </wp:positionV>
                <wp:extent cx="376555" cy="526415"/>
                <wp:effectExtent l="19050" t="0" r="23495" b="45085"/>
                <wp:wrapNone/>
                <wp:docPr id="116" name="Arrow: Down 116"/>
                <wp:cNvGraphicFramePr/>
                <a:graphic xmlns:a="http://schemas.openxmlformats.org/drawingml/2006/main">
                  <a:graphicData uri="http://schemas.microsoft.com/office/word/2010/wordprocessingShape">
                    <wps:wsp>
                      <wps:cNvSpPr/>
                      <wps:spPr>
                        <a:xfrm>
                          <a:off x="0" y="0"/>
                          <a:ext cx="376555" cy="52641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91B0BE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6" o:spid="_x0000_s1026" type="#_x0000_t67" style="position:absolute;margin-left:270.55pt;margin-top:98.6pt;width:29.65pt;height:41.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" adj="13875" fillcolor="#4472c4 [3204]" strokecolor="#1f3763 [1604]" strokeweight="1pt"/>
            </w:pict>
          </mc:Fallback>
        </mc:AlternateContent>
      </w:r>
      <w:r w:rsidRPr="00AF4198">
        <w:rPr>
          <w:rFonts w:ascii="Segoe UI Light" w:hAnsi="Segoe UI Light" w:cs="Segoe UI Light"/>
          <w:noProof/>
        </w:rPr>
        <w:drawing>
          <wp:inline distT="0" distB="0" distL="0" distR="0" wp14:anchorId="21097A46" wp14:editId="0B4FEF43">
            <wp:extent cx="2438400" cy="14351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38400" cy="1435100"/>
                    </a:xfrm>
                    <a:prstGeom prst="rect">
                      <a:avLst/>
                    </a:prstGeom>
                    <a:noFill/>
                    <a:ln>
                      <a:noFill/>
                    </a:ln>
                  </pic:spPr>
                </pic:pic>
              </a:graphicData>
            </a:graphic>
          </wp:inline>
        </w:drawing>
      </w:r>
    </w:p>
    <w:p w14:paraId="06AB1A2C" w14:textId="06D1D9C7" w:rsidR="002D1E6E" w:rsidRPr="00AF4198" w:rsidRDefault="002D1E6E" w:rsidP="002D1E6E">
      <w:pPr>
        <w:jc w:val="center"/>
        <w:rPr>
          <w:rFonts w:ascii="Segoe UI Light" w:hAnsi="Segoe UI Light" w:cs="Segoe UI Light"/>
        </w:rPr>
      </w:pPr>
      <w:r w:rsidRPr="00AF4198">
        <w:rPr>
          <w:rFonts w:ascii="Segoe UI Light" w:hAnsi="Segoe UI Light" w:cs="Segoe UI Light"/>
          <w:noProof/>
        </w:rPr>
        <w:drawing>
          <wp:inline distT="0" distB="0" distL="0" distR="0" wp14:anchorId="03A49438" wp14:editId="1A09D8E0">
            <wp:extent cx="4610100" cy="252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10100" cy="2520950"/>
                    </a:xfrm>
                    <a:prstGeom prst="rect">
                      <a:avLst/>
                    </a:prstGeom>
                    <a:noFill/>
                    <a:ln>
                      <a:noFill/>
                    </a:ln>
                  </pic:spPr>
                </pic:pic>
              </a:graphicData>
            </a:graphic>
          </wp:inline>
        </w:drawing>
      </w:r>
    </w:p>
    <w:p w14:paraId="6D17C5C6" w14:textId="77777777" w:rsidR="002D1E6E" w:rsidRPr="00AF4198" w:rsidRDefault="002D1E6E" w:rsidP="002D1E6E">
      <w:pPr>
        <w:rPr>
          <w:rFonts w:ascii="Segoe UI Light" w:hAnsi="Segoe UI Light" w:cs="Segoe UI Light"/>
        </w:rPr>
      </w:pPr>
      <w:r w:rsidRPr="00AF4198">
        <w:rPr>
          <w:rFonts w:ascii="Segoe UI Light" w:hAnsi="Segoe UI Light" w:cs="Segoe UI Light"/>
        </w:rPr>
        <w:t>The drill through page allows you to see details of the request that have come in for example, name and check in/out times of the individuals that have entered the buildings. The page also has graphs which allow you to further analyse the activity for the day.</w:t>
      </w:r>
    </w:p>
    <w:p w14:paraId="440B3B2F" w14:textId="77777777" w:rsidR="002D1E6E" w:rsidRPr="00AF4198" w:rsidRDefault="002D1E6E" w:rsidP="002D1E6E">
      <w:pPr>
        <w:rPr>
          <w:rFonts w:ascii="Segoe UI Light" w:eastAsiaTheme="majorEastAsia" w:hAnsi="Segoe UI Light" w:cs="Segoe UI Light"/>
          <w:color w:val="2F5496" w:themeColor="accent1" w:themeShade="BF"/>
          <w:sz w:val="26"/>
          <w:szCs w:val="26"/>
        </w:rPr>
      </w:pPr>
      <w:r w:rsidRPr="00AF4198">
        <w:rPr>
          <w:rFonts w:ascii="Segoe UI Light" w:hAnsi="Segoe UI Light" w:cs="Segoe UI Light"/>
        </w:rPr>
        <w:br w:type="page"/>
      </w:r>
    </w:p>
    <w:p w14:paraId="7DEA5675" w14:textId="77777777" w:rsidR="002D1E6E" w:rsidRPr="00AF4198" w:rsidRDefault="002D1E6E" w:rsidP="00AF4198">
      <w:pPr>
        <w:pStyle w:val="Heading3"/>
        <w:rPr>
          <w:rFonts w:ascii="Segoe UI Light" w:hAnsi="Segoe UI Light" w:cs="Segoe UI Light"/>
          <w:color w:val="2F5496" w:themeColor="accent1" w:themeShade="BF"/>
          <w:sz w:val="26"/>
          <w:szCs w:val="26"/>
        </w:rPr>
      </w:pPr>
      <w:r w:rsidRPr="00AF4198">
        <w:rPr>
          <w:rFonts w:ascii="Segoe UI Light" w:hAnsi="Segoe UI Light" w:cs="Segoe UI Light"/>
        </w:rPr>
        <w:lastRenderedPageBreak/>
        <w:t>Today’s access report</w:t>
      </w:r>
    </w:p>
    <w:p w14:paraId="2203C549" w14:textId="77777777" w:rsidR="002D1E6E" w:rsidRPr="00AF4198" w:rsidRDefault="002D1E6E" w:rsidP="002D1E6E">
      <w:pPr>
        <w:rPr>
          <w:rFonts w:ascii="Segoe UI Light" w:hAnsi="Segoe UI Light" w:cs="Segoe UI Light"/>
        </w:rPr>
      </w:pPr>
    </w:p>
    <w:p w14:paraId="05B441E3" w14:textId="77777777" w:rsidR="002D1E6E" w:rsidRPr="00AF4198" w:rsidRDefault="002D1E6E" w:rsidP="002D1E6E">
      <w:pPr>
        <w:rPr>
          <w:rFonts w:ascii="Segoe UI Light" w:hAnsi="Segoe UI Light" w:cs="Segoe UI Light"/>
        </w:rPr>
      </w:pPr>
      <w:r w:rsidRPr="00AF4198">
        <w:rPr>
          <w:rFonts w:ascii="Segoe UI Light" w:hAnsi="Segoe UI Light" w:cs="Segoe UI Light"/>
        </w:rPr>
        <w:t xml:space="preserve">This report is </w:t>
      </w:r>
      <w:proofErr w:type="gramStart"/>
      <w:r w:rsidRPr="00AF4198">
        <w:rPr>
          <w:rFonts w:ascii="Segoe UI Light" w:hAnsi="Segoe UI Light" w:cs="Segoe UI Light"/>
        </w:rPr>
        <w:t>similar to</w:t>
      </w:r>
      <w:proofErr w:type="gramEnd"/>
      <w:r w:rsidRPr="00AF4198">
        <w:rPr>
          <w:rFonts w:ascii="Segoe UI Light" w:hAnsi="Segoe UI Light" w:cs="Segoe UI Light"/>
        </w:rPr>
        <w:t xml:space="preserve"> Todays snapshot report, but it allows you to further filter data to your requirements using the filters provided.</w:t>
      </w:r>
    </w:p>
    <w:p w14:paraId="6F505610" w14:textId="099C9179" w:rsidR="002D1E6E" w:rsidRPr="00AF4198" w:rsidRDefault="002D1E6E" w:rsidP="002D1E6E">
      <w:pPr>
        <w:rPr>
          <w:rFonts w:ascii="Segoe UI Light" w:hAnsi="Segoe UI Light" w:cs="Segoe UI Light"/>
        </w:rPr>
      </w:pPr>
      <w:r w:rsidRPr="00AF4198">
        <w:rPr>
          <w:rFonts w:ascii="Segoe UI Light" w:hAnsi="Segoe UI Light" w:cs="Segoe UI Light"/>
          <w:noProof/>
        </w:rPr>
        <w:drawing>
          <wp:inline distT="0" distB="0" distL="0" distR="0" wp14:anchorId="5BD6D214" wp14:editId="45DB5018">
            <wp:extent cx="5727700" cy="723900"/>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723900"/>
                    </a:xfrm>
                    <a:prstGeom prst="rect">
                      <a:avLst/>
                    </a:prstGeom>
                    <a:noFill/>
                    <a:ln>
                      <a:noFill/>
                    </a:ln>
                  </pic:spPr>
                </pic:pic>
              </a:graphicData>
            </a:graphic>
          </wp:inline>
        </w:drawing>
      </w:r>
    </w:p>
    <w:p w14:paraId="78029148" w14:textId="77777777" w:rsidR="002D1E6E" w:rsidRPr="00AF4198" w:rsidRDefault="002D1E6E" w:rsidP="002D1E6E">
      <w:pPr>
        <w:rPr>
          <w:rFonts w:ascii="Segoe UI Light" w:hAnsi="Segoe UI Light" w:cs="Segoe UI Light"/>
        </w:rPr>
      </w:pPr>
      <w:r w:rsidRPr="00AF4198">
        <w:rPr>
          <w:rFonts w:ascii="Segoe UI Light" w:hAnsi="Segoe UI Light" w:cs="Segoe UI Light"/>
        </w:rPr>
        <w:t>You can select one or a combination of the filters on the page and report will provide data based on the filters you selected.</w:t>
      </w:r>
    </w:p>
    <w:p w14:paraId="158C5F89" w14:textId="1039B63A" w:rsidR="002D1E6E" w:rsidRPr="00AF4198" w:rsidRDefault="002D1E6E" w:rsidP="002D1E6E">
      <w:pPr>
        <w:rPr>
          <w:rFonts w:ascii="Segoe UI Light" w:hAnsi="Segoe UI Light" w:cs="Segoe UI Light"/>
        </w:rPr>
      </w:pPr>
      <w:r w:rsidRPr="00AF4198">
        <w:rPr>
          <w:rFonts w:ascii="Segoe UI Light" w:hAnsi="Segoe UI Light" w:cs="Segoe UI Light"/>
          <w:noProof/>
        </w:rPr>
        <w:drawing>
          <wp:inline distT="0" distB="0" distL="0" distR="0" wp14:anchorId="5B4629C6" wp14:editId="153AEA43">
            <wp:extent cx="5721350" cy="3130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1350" cy="3130550"/>
                    </a:xfrm>
                    <a:prstGeom prst="rect">
                      <a:avLst/>
                    </a:prstGeom>
                    <a:noFill/>
                    <a:ln>
                      <a:noFill/>
                    </a:ln>
                  </pic:spPr>
                </pic:pic>
              </a:graphicData>
            </a:graphic>
          </wp:inline>
        </w:drawing>
      </w:r>
    </w:p>
    <w:p w14:paraId="4539BF4B" w14:textId="77777777" w:rsidR="002D1E6E" w:rsidRPr="00AF4198" w:rsidRDefault="002D1E6E" w:rsidP="002D1E6E">
      <w:pPr>
        <w:pStyle w:val="Heading2"/>
        <w:rPr>
          <w:rFonts w:ascii="Segoe UI Light" w:hAnsi="Segoe UI Light" w:cs="Segoe UI Light"/>
        </w:rPr>
      </w:pPr>
    </w:p>
    <w:p w14:paraId="536C86BF" w14:textId="77777777" w:rsidR="002D1E6E" w:rsidRPr="00AF4198" w:rsidRDefault="002D1E6E" w:rsidP="002D1E6E">
      <w:pPr>
        <w:rPr>
          <w:rFonts w:ascii="Segoe UI Light" w:eastAsiaTheme="majorEastAsia" w:hAnsi="Segoe UI Light" w:cs="Segoe UI Light"/>
          <w:color w:val="2F5496" w:themeColor="accent1" w:themeShade="BF"/>
          <w:sz w:val="26"/>
          <w:szCs w:val="26"/>
        </w:rPr>
      </w:pPr>
      <w:r w:rsidRPr="00AF4198">
        <w:rPr>
          <w:rFonts w:ascii="Segoe UI Light" w:hAnsi="Segoe UI Light" w:cs="Segoe UI Light"/>
        </w:rPr>
        <w:br w:type="page"/>
      </w:r>
    </w:p>
    <w:p w14:paraId="3D088DAB" w14:textId="78FFDA88" w:rsidR="002D1E6E" w:rsidRPr="00AF4198" w:rsidRDefault="002D1E6E" w:rsidP="00164F15">
      <w:pPr>
        <w:pStyle w:val="Heading3"/>
        <w:rPr>
          <w:rFonts w:ascii="Segoe UI Light" w:hAnsi="Segoe UI Light" w:cs="Segoe UI Light"/>
        </w:rPr>
      </w:pPr>
      <w:r w:rsidRPr="00AF4198">
        <w:rPr>
          <w:rFonts w:ascii="Segoe UI Light" w:hAnsi="Segoe UI Light" w:cs="Segoe UI Light"/>
        </w:rPr>
        <w:lastRenderedPageBreak/>
        <w:t>Contact tracker</w:t>
      </w:r>
    </w:p>
    <w:p w14:paraId="0C2FC04D" w14:textId="77777777" w:rsidR="002D1E6E" w:rsidRPr="00AF4198" w:rsidRDefault="002D1E6E" w:rsidP="002D1E6E">
      <w:pPr>
        <w:rPr>
          <w:rFonts w:ascii="Segoe UI Light" w:hAnsi="Segoe UI Light" w:cs="Segoe UI Light"/>
        </w:rPr>
      </w:pPr>
      <w:r w:rsidRPr="00AF4198">
        <w:rPr>
          <w:rFonts w:ascii="Segoe UI Light" w:hAnsi="Segoe UI Light" w:cs="Segoe UI Light"/>
        </w:rPr>
        <w:t>The Contact tracker report allows you to check who has been in the building as the same time as another person. The purpose of this report is if someone has fallen ill you can use this report to check who that ill person may have been in contact with.</w:t>
      </w:r>
    </w:p>
    <w:p w14:paraId="1EF10205" w14:textId="1D24BEC0" w:rsidR="002D1E6E" w:rsidRPr="00AF4198" w:rsidRDefault="002D1E6E" w:rsidP="002D1E6E">
      <w:pPr>
        <w:rPr>
          <w:rFonts w:ascii="Segoe UI Light" w:hAnsi="Segoe UI Light" w:cs="Segoe UI Light"/>
        </w:rPr>
      </w:pPr>
      <w:r w:rsidRPr="00AF4198">
        <w:rPr>
          <w:rFonts w:ascii="Segoe UI Light" w:hAnsi="Segoe UI Light" w:cs="Segoe UI Light"/>
          <w:noProof/>
        </w:rPr>
        <mc:AlternateContent>
          <mc:Choice Requires="wps">
            <w:drawing>
              <wp:anchor distT="45720" distB="45720" distL="114300" distR="114300" simplePos="0" relativeHeight="251659776" behindDoc="0" locked="0" layoutInCell="1" allowOverlap="1" wp14:anchorId="5AFF3AE9" wp14:editId="647FFD49">
                <wp:simplePos x="0" y="0"/>
                <wp:positionH relativeFrom="column">
                  <wp:posOffset>537210</wp:posOffset>
                </wp:positionH>
                <wp:positionV relativeFrom="paragraph">
                  <wp:posOffset>674370</wp:posOffset>
                </wp:positionV>
                <wp:extent cx="626110" cy="288290"/>
                <wp:effectExtent l="0" t="0" r="0" b="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110" cy="287655"/>
                        </a:xfrm>
                        <a:prstGeom prst="rect">
                          <a:avLst/>
                        </a:prstGeom>
                        <a:noFill/>
                        <a:ln w="9525">
                          <a:noFill/>
                          <a:miter lim="800000"/>
                          <a:headEnd/>
                          <a:tailEnd/>
                        </a:ln>
                      </wps:spPr>
                      <wps:txbx>
                        <w:txbxContent>
                          <w:p w14:paraId="2381B495" w14:textId="77777777" w:rsidR="002D1E6E" w:rsidRDefault="002D1E6E" w:rsidP="002D1E6E">
                            <w:pPr>
                              <w:rPr>
                                <w:b/>
                                <w:bCs/>
                                <w:color w:val="ED7D31" w:themeColor="accent2"/>
                              </w:rPr>
                            </w:pPr>
                            <w:r>
                              <w:rPr>
                                <w:b/>
                                <w:bCs/>
                                <w:color w:val="ED7D31" w:themeColor="accent2"/>
                              </w:rPr>
                              <w:t>Filters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FF3AE9" id="_x0000_t202" coordsize="21600,21600" o:spt="202" path="m,l,21600r21600,l21600,xe">
                <v:stroke joinstyle="miter"/>
                <v:path gradientshapeok="t" o:connecttype="rect"/>
              </v:shapetype>
              <v:shape id="Text Box 217" o:spid="_x0000_s1026" type="#_x0000_t202" style="position:absolute;margin-left:42.3pt;margin-top:53.1pt;width:49.3pt;height:22.7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" filled="f" stroked="f">
                <v:textbox>
                  <w:txbxContent>
                    <w:p w14:paraId="2381B495" w14:textId="77777777" w:rsidR="002D1E6E" w:rsidRDefault="002D1E6E" w:rsidP="002D1E6E">
                      <w:pPr>
                        <w:rPr>
                          <w:b/>
                          <w:bCs/>
                          <w:color w:val="ED7D31" w:themeColor="accent2"/>
                        </w:rPr>
                      </w:pPr>
                      <w:r>
                        <w:rPr>
                          <w:b/>
                          <w:bCs/>
                          <w:color w:val="ED7D31" w:themeColor="accent2"/>
                        </w:rPr>
                        <w:t>Filters</w:t>
                      </w:r>
                    </w:p>
                  </w:txbxContent>
                </v:textbox>
              </v:shape>
            </w:pict>
          </mc:Fallback>
        </mc:AlternateContent>
      </w:r>
      <w:r w:rsidRPr="00AF4198">
        <w:rPr>
          <w:rFonts w:ascii="Segoe UI Light" w:hAnsi="Segoe UI Light" w:cs="Segoe UI Light"/>
          <w:noProof/>
        </w:rPr>
        <mc:AlternateContent>
          <mc:Choice Requires="wps">
            <w:drawing>
              <wp:anchor distT="0" distB="0" distL="114300" distR="114300" simplePos="0" relativeHeight="251658752" behindDoc="0" locked="0" layoutInCell="1" allowOverlap="1" wp14:anchorId="0C83ED7D" wp14:editId="52710982">
                <wp:simplePos x="0" y="0"/>
                <wp:positionH relativeFrom="column">
                  <wp:posOffset>199390</wp:posOffset>
                </wp:positionH>
                <wp:positionV relativeFrom="paragraph">
                  <wp:posOffset>758190</wp:posOffset>
                </wp:positionV>
                <wp:extent cx="4322445" cy="737235"/>
                <wp:effectExtent l="0" t="0" r="20955" b="24765"/>
                <wp:wrapNone/>
                <wp:docPr id="115" name="Rectangle 115"/>
                <wp:cNvGraphicFramePr/>
                <a:graphic xmlns:a="http://schemas.openxmlformats.org/drawingml/2006/main">
                  <a:graphicData uri="http://schemas.microsoft.com/office/word/2010/wordprocessingShape">
                    <wps:wsp>
                      <wps:cNvSpPr/>
                      <wps:spPr>
                        <a:xfrm>
                          <a:off x="0" y="0"/>
                          <a:ext cx="4322445" cy="736600"/>
                        </a:xfrm>
                        <a:prstGeom prst="rect">
                          <a:avLst/>
                        </a:prstGeom>
                        <a:noFill/>
                        <a:ln>
                          <a:solidFill>
                            <a:schemeClr val="accent2"/>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23206E9" id="Rectangle 115" o:spid="_x0000_s1026" style="position:absolute;margin-left:15.7pt;margin-top:59.7pt;width:340.35pt;height:58.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" filled="f" strokecolor="#ed7d31 [3205]" strokeweight="1pt"/>
            </w:pict>
          </mc:Fallback>
        </mc:AlternateContent>
      </w:r>
      <w:r w:rsidRPr="00AF4198">
        <w:rPr>
          <w:rFonts w:ascii="Segoe UI Light" w:hAnsi="Segoe UI Light" w:cs="Segoe UI Light"/>
          <w:noProof/>
        </w:rPr>
        <w:drawing>
          <wp:inline distT="0" distB="0" distL="0" distR="0" wp14:anchorId="2DBD68F9" wp14:editId="353587C2">
            <wp:extent cx="5731510" cy="313436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3134360"/>
                    </a:xfrm>
                    <a:prstGeom prst="rect">
                      <a:avLst/>
                    </a:prstGeom>
                    <a:noFill/>
                    <a:ln>
                      <a:noFill/>
                    </a:ln>
                  </pic:spPr>
                </pic:pic>
              </a:graphicData>
            </a:graphic>
          </wp:inline>
        </w:drawing>
      </w:r>
    </w:p>
    <w:p w14:paraId="1EE74E90" w14:textId="77777777" w:rsidR="002D1E6E" w:rsidRPr="00AF4198" w:rsidRDefault="002D1E6E" w:rsidP="002D1E6E">
      <w:pPr>
        <w:rPr>
          <w:rFonts w:ascii="Segoe UI Light" w:hAnsi="Segoe UI Light" w:cs="Segoe UI Light"/>
        </w:rPr>
      </w:pPr>
    </w:p>
    <w:p w14:paraId="2ABDAE80" w14:textId="77777777" w:rsidR="002D1E6E" w:rsidRPr="00AF4198" w:rsidRDefault="002D1E6E" w:rsidP="002D1E6E">
      <w:pPr>
        <w:rPr>
          <w:rFonts w:ascii="Segoe UI Light" w:hAnsi="Segoe UI Light" w:cs="Segoe UI Light"/>
        </w:rPr>
      </w:pPr>
      <w:r w:rsidRPr="00AF4198">
        <w:rPr>
          <w:rFonts w:ascii="Segoe UI Light" w:hAnsi="Segoe UI Light" w:cs="Segoe UI Light"/>
        </w:rPr>
        <w:t>The filters on this page allow you to pick specific individuals, building, country, or a check-in data. Once you have narrowed down your selection you can select that person and view who else has potentially been in contact with that person.</w:t>
      </w:r>
    </w:p>
    <w:p w14:paraId="49DC2337" w14:textId="7C073F33" w:rsidR="002D1E6E" w:rsidRPr="00AF4198" w:rsidRDefault="002D1E6E" w:rsidP="002D1E6E">
      <w:pPr>
        <w:jc w:val="center"/>
        <w:rPr>
          <w:rFonts w:ascii="Segoe UI Light" w:hAnsi="Segoe UI Light" w:cs="Segoe UI Light"/>
        </w:rPr>
      </w:pPr>
      <w:r w:rsidRPr="00AF4198">
        <w:rPr>
          <w:rFonts w:ascii="Segoe UI Light" w:hAnsi="Segoe UI Light" w:cs="Segoe UI Light"/>
          <w:noProof/>
        </w:rPr>
        <w:drawing>
          <wp:inline distT="0" distB="0" distL="0" distR="0" wp14:anchorId="5670DC57" wp14:editId="74CD1E10">
            <wp:extent cx="4578350" cy="19177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78350" cy="1917700"/>
                    </a:xfrm>
                    <a:prstGeom prst="rect">
                      <a:avLst/>
                    </a:prstGeom>
                    <a:noFill/>
                    <a:ln>
                      <a:noFill/>
                    </a:ln>
                  </pic:spPr>
                </pic:pic>
              </a:graphicData>
            </a:graphic>
          </wp:inline>
        </w:drawing>
      </w:r>
    </w:p>
    <w:p w14:paraId="1D3FD019" w14:textId="77777777" w:rsidR="002D1E6E" w:rsidRPr="00AF4198" w:rsidRDefault="002D1E6E" w:rsidP="002D1E6E">
      <w:pPr>
        <w:rPr>
          <w:rFonts w:ascii="Segoe UI Light" w:hAnsi="Segoe UI Light" w:cs="Segoe UI Light"/>
        </w:rPr>
      </w:pPr>
      <w:r w:rsidRPr="00AF4198">
        <w:rPr>
          <w:rFonts w:ascii="Segoe UI Light" w:hAnsi="Segoe UI Light" w:cs="Segoe UI Light"/>
        </w:rPr>
        <w:t xml:space="preserve">Click on any person within the Building access request details for </w:t>
      </w:r>
      <w:proofErr w:type="spellStart"/>
      <w:r w:rsidRPr="00AF4198">
        <w:rPr>
          <w:rFonts w:ascii="Segoe UI Light" w:hAnsi="Segoe UI Light" w:cs="Segoe UI Light"/>
        </w:rPr>
        <w:t>todays</w:t>
      </w:r>
      <w:proofErr w:type="spellEnd"/>
      <w:r w:rsidRPr="00AF4198">
        <w:rPr>
          <w:rFonts w:ascii="Segoe UI Light" w:hAnsi="Segoe UI Light" w:cs="Segoe UI Light"/>
        </w:rPr>
        <w:t xml:space="preserve"> table and the Person in contact with box will be populated with the individuals that have been in the same building, floor and time as that selected person.</w:t>
      </w:r>
    </w:p>
    <w:p w14:paraId="341EFDC3" w14:textId="77777777" w:rsidR="002D1E6E" w:rsidRPr="00AF4198" w:rsidRDefault="002D1E6E" w:rsidP="002D1E6E">
      <w:pPr>
        <w:rPr>
          <w:rFonts w:ascii="Segoe UI Light" w:hAnsi="Segoe UI Light" w:cs="Segoe UI Light"/>
        </w:rPr>
      </w:pPr>
      <w:r w:rsidRPr="00AF4198">
        <w:rPr>
          <w:rFonts w:ascii="Segoe UI Light" w:hAnsi="Segoe UI Light" w:cs="Segoe UI Light"/>
        </w:rPr>
        <w:br w:type="page"/>
      </w:r>
    </w:p>
    <w:p w14:paraId="23FA01E6" w14:textId="77777777" w:rsidR="002D1E6E" w:rsidRPr="00AF4198" w:rsidRDefault="002D1E6E" w:rsidP="00AF4198">
      <w:pPr>
        <w:pStyle w:val="Heading3"/>
        <w:rPr>
          <w:rFonts w:ascii="Segoe UI Light" w:hAnsi="Segoe UI Light" w:cs="Segoe UI Light"/>
        </w:rPr>
      </w:pPr>
      <w:r w:rsidRPr="00AF4198">
        <w:rPr>
          <w:rFonts w:ascii="Segoe UI Light" w:hAnsi="Segoe UI Light" w:cs="Segoe UI Light"/>
        </w:rPr>
        <w:lastRenderedPageBreak/>
        <w:t>Building 360 breakdown</w:t>
      </w:r>
    </w:p>
    <w:p w14:paraId="4927A926" w14:textId="77777777" w:rsidR="002D1E6E" w:rsidRPr="00AF4198" w:rsidRDefault="002D1E6E" w:rsidP="002D1E6E">
      <w:pPr>
        <w:rPr>
          <w:rFonts w:ascii="Segoe UI Light" w:hAnsi="Segoe UI Light" w:cs="Segoe UI Light"/>
        </w:rPr>
      </w:pPr>
    </w:p>
    <w:p w14:paraId="1190F36B" w14:textId="77777777" w:rsidR="002D1E6E" w:rsidRPr="00AF4198" w:rsidRDefault="002D1E6E" w:rsidP="002D1E6E">
      <w:pPr>
        <w:rPr>
          <w:rFonts w:ascii="Segoe UI Light" w:hAnsi="Segoe UI Light" w:cs="Segoe UI Light"/>
        </w:rPr>
      </w:pPr>
      <w:r w:rsidRPr="00AF4198">
        <w:rPr>
          <w:rFonts w:ascii="Segoe UI Light" w:hAnsi="Segoe UI Light" w:cs="Segoe UI Light"/>
        </w:rPr>
        <w:t xml:space="preserve">This report allows you view historical and future data. This report allows you use the date filter to view past and future data based on the request date. </w:t>
      </w:r>
    </w:p>
    <w:p w14:paraId="00D716D5" w14:textId="7CB39546" w:rsidR="002D1E6E" w:rsidRPr="00AF4198" w:rsidRDefault="002D1E6E" w:rsidP="002D1E6E">
      <w:pPr>
        <w:rPr>
          <w:rFonts w:ascii="Segoe UI Light" w:hAnsi="Segoe UI Light" w:cs="Segoe UI Light"/>
        </w:rPr>
      </w:pPr>
      <w:r w:rsidRPr="00AF4198">
        <w:rPr>
          <w:rFonts w:ascii="Segoe UI Light" w:hAnsi="Segoe UI Light" w:cs="Segoe UI Light"/>
          <w:noProof/>
        </w:rPr>
        <w:drawing>
          <wp:inline distT="0" distB="0" distL="0" distR="0" wp14:anchorId="42C1E52D" wp14:editId="5B202EE3">
            <wp:extent cx="5721350" cy="3130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1350" cy="3130550"/>
                    </a:xfrm>
                    <a:prstGeom prst="rect">
                      <a:avLst/>
                    </a:prstGeom>
                    <a:noFill/>
                    <a:ln>
                      <a:noFill/>
                    </a:ln>
                  </pic:spPr>
                </pic:pic>
              </a:graphicData>
            </a:graphic>
          </wp:inline>
        </w:drawing>
      </w:r>
    </w:p>
    <w:p w14:paraId="56939D61" w14:textId="77777777" w:rsidR="002D1E6E" w:rsidRPr="00AF4198" w:rsidRDefault="002D1E6E" w:rsidP="002D1E6E">
      <w:pPr>
        <w:rPr>
          <w:rFonts w:ascii="Segoe UI Light" w:hAnsi="Segoe UI Light" w:cs="Segoe UI Light"/>
        </w:rPr>
      </w:pPr>
      <w:r w:rsidRPr="00AF4198">
        <w:rPr>
          <w:rFonts w:ascii="Segoe UI Light" w:hAnsi="Segoe UI Light" w:cs="Segoe UI Light"/>
        </w:rPr>
        <w:t>The report return data on a summary levels using charts and a matrix so you can view the details for each building and floor.</w:t>
      </w:r>
    </w:p>
    <w:p w14:paraId="349571DF" w14:textId="77777777" w:rsidR="00C573B3" w:rsidRPr="00AF4198" w:rsidRDefault="00C573B3" w:rsidP="00C573B3">
      <w:pPr>
        <w:rPr>
          <w:rFonts w:ascii="Segoe UI Light" w:hAnsi="Segoe UI Light" w:cs="Segoe UI Light"/>
        </w:rPr>
      </w:pPr>
    </w:p>
    <w:sectPr w:rsidR="00C573B3" w:rsidRPr="00AF419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Phil Topness" w:date="2020-06-18T18:51:00Z" w:initials="PT">
    <w:p w14:paraId="391BDF5E" w14:textId="1CC5EA2D" w:rsidR="00F04BB6" w:rsidRDefault="00F04BB6">
      <w:pPr>
        <w:pStyle w:val="CommentText"/>
      </w:pPr>
      <w:r>
        <w:rPr>
          <w:rStyle w:val="CommentReference"/>
        </w:rPr>
        <w:annotationRef/>
      </w:r>
      <w:r>
        <w:rPr>
          <w:rStyle w:val="CommentReference"/>
        </w:rPr>
        <w:t>Can we point them to the admin guide to get this, or replicate that content here?</w:t>
      </w:r>
      <w:r>
        <w:t xml:space="preserve"> </w:t>
      </w:r>
    </w:p>
  </w:comment>
  <w:comment w:id="6" w:author="Phil Topness" w:date="2020-06-18T18:51:00Z" w:initials="PT">
    <w:p w14:paraId="223F990B" w14:textId="77777777" w:rsidR="00F04BB6" w:rsidRDefault="00F04BB6" w:rsidP="00F04BB6">
      <w:pPr>
        <w:pStyle w:val="CommentText"/>
      </w:pPr>
      <w:r>
        <w:rPr>
          <w:rStyle w:val="CommentReference"/>
        </w:rPr>
        <w:annotationRef/>
      </w:r>
      <w:r>
        <w:rPr>
          <w:rStyle w:val="CommentReference"/>
        </w:rPr>
        <w:annotationRef/>
      </w:r>
      <w:r>
        <w:rPr>
          <w:rStyle w:val="CommentReference"/>
        </w:rPr>
        <w:t>Can we point them to the admin guide to get this, or replicate that content here?</w:t>
      </w:r>
      <w:r>
        <w:t xml:space="preserve"> </w:t>
      </w:r>
    </w:p>
    <w:p w14:paraId="37CBBF88" w14:textId="7CDEF237" w:rsidR="00F04BB6" w:rsidRDefault="00F04BB6">
      <w:pPr>
        <w:pStyle w:val="CommentText"/>
      </w:pPr>
    </w:p>
  </w:comment>
  <w:comment w:id="9" w:author="Phil Topness" w:date="2020-06-18T20:25:00Z" w:initials="PT">
    <w:p w14:paraId="788A712B" w14:textId="03478DE7" w:rsidR="00D43475" w:rsidRDefault="00D43475">
      <w:pPr>
        <w:pStyle w:val="CommentText"/>
      </w:pPr>
      <w:r>
        <w:rPr>
          <w:rStyle w:val="CommentReference"/>
        </w:rPr>
        <w:annotationRef/>
      </w:r>
      <w:r>
        <w:t>I changed this from 56 to 14.  Is this right?</w:t>
      </w:r>
    </w:p>
  </w:comment>
  <w:comment w:id="10" w:author="Nishant Bhardwaj" w:date="2020-06-19T10:10:00Z" w:initials="NB">
    <w:p w14:paraId="1B262929" w14:textId="790F3272" w:rsidR="00EB4718" w:rsidRDefault="00EB4718">
      <w:pPr>
        <w:pStyle w:val="CommentText"/>
      </w:pPr>
      <w:r>
        <w:rPr>
          <w:rStyle w:val="CommentReference"/>
        </w:rPr>
        <w:annotationRef/>
      </w:r>
      <w:r w:rsidR="00BD69F3">
        <w:t xml:space="preserve">Yes you are </w:t>
      </w:r>
      <w:proofErr w:type="gramStart"/>
      <w:r w:rsidR="00BD69F3">
        <w:t>right..</w:t>
      </w:r>
      <w:proofErr w:type="gramEnd"/>
      <w:r w:rsidR="00BD69F3">
        <w:t xml:space="preserve"> Thanks for catching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91BDF5E" w15:done="0"/>
  <w15:commentEx w15:paraId="37CBBF88" w15:done="0"/>
  <w15:commentEx w15:paraId="788A712B" w15:done="0"/>
  <w15:commentEx w15:paraId="1B262929" w15:paraIdParent="788A71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63638" w16cex:dateUtc="2020-06-18T22:51:00Z"/>
  <w16cex:commentExtensible w16cex:durableId="2296364E" w16cex:dateUtc="2020-06-18T22:51:00Z"/>
  <w16cex:commentExtensible w16cex:durableId="22964C53" w16cex:dateUtc="2020-06-19T00:25:00Z"/>
  <w16cex:commentExtensible w16cex:durableId="22970D9D" w16cex:dateUtc="2020-06-19T0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91BDF5E" w16cid:durableId="22963638"/>
  <w16cid:commentId w16cid:paraId="37CBBF88" w16cid:durableId="2296364E"/>
  <w16cid:commentId w16cid:paraId="788A712B" w16cid:durableId="22964C53"/>
  <w16cid:commentId w16cid:paraId="1B262929" w16cid:durableId="22970D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E50286" w14:textId="77777777" w:rsidR="00C57283" w:rsidRDefault="00C57283" w:rsidP="003847BF">
      <w:pPr>
        <w:spacing w:after="0" w:line="240" w:lineRule="auto"/>
      </w:pPr>
      <w:r>
        <w:separator/>
      </w:r>
    </w:p>
  </w:endnote>
  <w:endnote w:type="continuationSeparator" w:id="0">
    <w:p w14:paraId="4BCC2309" w14:textId="77777777" w:rsidR="00C57283" w:rsidRDefault="00C57283" w:rsidP="003847BF">
      <w:pPr>
        <w:spacing w:after="0" w:line="240" w:lineRule="auto"/>
      </w:pPr>
      <w:r>
        <w:continuationSeparator/>
      </w:r>
    </w:p>
  </w:endnote>
  <w:endnote w:type="continuationNotice" w:id="1">
    <w:p w14:paraId="5EB0DF73" w14:textId="77777777" w:rsidR="00C57283" w:rsidRDefault="00C5728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CC1A16" w14:textId="77777777" w:rsidR="00C57283" w:rsidRDefault="00C57283" w:rsidP="003847BF">
      <w:pPr>
        <w:spacing w:after="0" w:line="240" w:lineRule="auto"/>
      </w:pPr>
      <w:r>
        <w:separator/>
      </w:r>
    </w:p>
  </w:footnote>
  <w:footnote w:type="continuationSeparator" w:id="0">
    <w:p w14:paraId="608A5195" w14:textId="77777777" w:rsidR="00C57283" w:rsidRDefault="00C57283" w:rsidP="003847BF">
      <w:pPr>
        <w:spacing w:after="0" w:line="240" w:lineRule="auto"/>
      </w:pPr>
      <w:r>
        <w:continuationSeparator/>
      </w:r>
    </w:p>
  </w:footnote>
  <w:footnote w:type="continuationNotice" w:id="1">
    <w:p w14:paraId="0C9A44E7" w14:textId="77777777" w:rsidR="00C57283" w:rsidRDefault="00C5728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52264"/>
    <w:multiLevelType w:val="hybridMultilevel"/>
    <w:tmpl w:val="F8B4D7FA"/>
    <w:lvl w:ilvl="0" w:tplc="65224CE8">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 w15:restartNumberingAfterBreak="0">
    <w:nsid w:val="04002860"/>
    <w:multiLevelType w:val="hybridMultilevel"/>
    <w:tmpl w:val="2D3C9E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6BE5DD5"/>
    <w:multiLevelType w:val="hybridMultilevel"/>
    <w:tmpl w:val="A1D03F4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F36CA0"/>
    <w:multiLevelType w:val="hybridMultilevel"/>
    <w:tmpl w:val="3A24C4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757E07"/>
    <w:multiLevelType w:val="multilevel"/>
    <w:tmpl w:val="34945AB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6794902"/>
    <w:multiLevelType w:val="hybridMultilevel"/>
    <w:tmpl w:val="E55E09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A1D0ABD"/>
    <w:multiLevelType w:val="hybridMultilevel"/>
    <w:tmpl w:val="203E69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16075C"/>
    <w:multiLevelType w:val="hybridMultilevel"/>
    <w:tmpl w:val="EB14EF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E45AFC"/>
    <w:multiLevelType w:val="hybridMultilevel"/>
    <w:tmpl w:val="9F8AED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42422B2"/>
    <w:multiLevelType w:val="hybridMultilevel"/>
    <w:tmpl w:val="A5F086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B6D1E28"/>
    <w:multiLevelType w:val="hybridMultilevel"/>
    <w:tmpl w:val="66FADB72"/>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625B23"/>
    <w:multiLevelType w:val="hybridMultilevel"/>
    <w:tmpl w:val="196E00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C9641EA"/>
    <w:multiLevelType w:val="hybridMultilevel"/>
    <w:tmpl w:val="54BC27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F1B6D79"/>
    <w:multiLevelType w:val="hybridMultilevel"/>
    <w:tmpl w:val="F592A8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627C20"/>
    <w:multiLevelType w:val="hybridMultilevel"/>
    <w:tmpl w:val="6344B7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697757E"/>
    <w:multiLevelType w:val="hybridMultilevel"/>
    <w:tmpl w:val="F8B4D7FA"/>
    <w:lvl w:ilvl="0" w:tplc="65224CE8">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6" w15:restartNumberingAfterBreak="0">
    <w:nsid w:val="3B126774"/>
    <w:multiLevelType w:val="hybridMultilevel"/>
    <w:tmpl w:val="8F44BA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22F4AFC"/>
    <w:multiLevelType w:val="hybridMultilevel"/>
    <w:tmpl w:val="F6C216D6"/>
    <w:lvl w:ilvl="0" w:tplc="9E50F3F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24F0ECB"/>
    <w:multiLevelType w:val="hybridMultilevel"/>
    <w:tmpl w:val="DC96F6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C2134B"/>
    <w:multiLevelType w:val="hybridMultilevel"/>
    <w:tmpl w:val="8E32AC26"/>
    <w:lvl w:ilvl="0" w:tplc="E30CDEBC">
      <w:start w:val="1"/>
      <w:numFmt w:val="decimal"/>
      <w:lvlText w:val="%1."/>
      <w:lvlJc w:val="left"/>
      <w:pPr>
        <w:ind w:left="644" w:hanging="360"/>
      </w:pPr>
      <w:rPr>
        <w:rFonts w:hint="default"/>
      </w:rPr>
    </w:lvl>
    <w:lvl w:ilvl="1" w:tplc="08090019">
      <w:start w:val="1"/>
      <w:numFmt w:val="lowerLetter"/>
      <w:lvlText w:val="%2."/>
      <w:lvlJc w:val="left"/>
      <w:pPr>
        <w:ind w:left="1364" w:hanging="360"/>
      </w:pPr>
    </w:lvl>
    <w:lvl w:ilvl="2" w:tplc="0809001B">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0" w15:restartNumberingAfterBreak="0">
    <w:nsid w:val="53813690"/>
    <w:multiLevelType w:val="hybridMultilevel"/>
    <w:tmpl w:val="F5846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73D7B3D"/>
    <w:multiLevelType w:val="hybridMultilevel"/>
    <w:tmpl w:val="9454CC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8359F8"/>
    <w:multiLevelType w:val="hybridMultilevel"/>
    <w:tmpl w:val="B186D3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A2E5EBF"/>
    <w:multiLevelType w:val="hybridMultilevel"/>
    <w:tmpl w:val="83C0D3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A92631D"/>
    <w:multiLevelType w:val="hybridMultilevel"/>
    <w:tmpl w:val="C0D8938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E73248B"/>
    <w:multiLevelType w:val="hybridMultilevel"/>
    <w:tmpl w:val="35E4E6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F90684B"/>
    <w:multiLevelType w:val="hybridMultilevel"/>
    <w:tmpl w:val="57C48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3ED4AEE"/>
    <w:multiLevelType w:val="hybridMultilevel"/>
    <w:tmpl w:val="931CFE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557035C"/>
    <w:multiLevelType w:val="hybridMultilevel"/>
    <w:tmpl w:val="DC5C6E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A592F46"/>
    <w:multiLevelType w:val="hybridMultilevel"/>
    <w:tmpl w:val="43800E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B0975DD"/>
    <w:multiLevelType w:val="hybridMultilevel"/>
    <w:tmpl w:val="6F8E393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D58144F"/>
    <w:multiLevelType w:val="hybridMultilevel"/>
    <w:tmpl w:val="2FEA6B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EE63C5E"/>
    <w:multiLevelType w:val="hybridMultilevel"/>
    <w:tmpl w:val="5330B8DA"/>
    <w:lvl w:ilvl="0" w:tplc="0809000F">
      <w:start w:val="1"/>
      <w:numFmt w:val="decimal"/>
      <w:lvlText w:val="%1."/>
      <w:lvlJc w:val="left"/>
      <w:pPr>
        <w:ind w:left="720" w:hanging="360"/>
      </w:pPr>
      <w:rPr>
        <w:rFonts w:hint="default"/>
      </w:rPr>
    </w:lvl>
    <w:lvl w:ilvl="1" w:tplc="1B6417B8">
      <w:start w:val="1"/>
      <w:numFmt w:val="decimal"/>
      <w:lvlText w:val="%2."/>
      <w:lvlJc w:val="left"/>
      <w:pPr>
        <w:ind w:left="785" w:hanging="360"/>
      </w:pPr>
      <w:rPr>
        <w:rFonts w:ascii="Segoe UI Light" w:eastAsiaTheme="minorHAnsi" w:hAnsi="Segoe UI Light" w:cs="Segoe UI Light"/>
      </w:rPr>
    </w:lvl>
    <w:lvl w:ilvl="2" w:tplc="0809001B">
      <w:start w:val="1"/>
      <w:numFmt w:val="lowerRoman"/>
      <w:lvlText w:val="%3."/>
      <w:lvlJc w:val="right"/>
      <w:pPr>
        <w:ind w:left="1314"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18B2678"/>
    <w:multiLevelType w:val="hybridMultilevel"/>
    <w:tmpl w:val="1F2A128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1E47D78"/>
    <w:multiLevelType w:val="hybridMultilevel"/>
    <w:tmpl w:val="0276C6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43C7440"/>
    <w:multiLevelType w:val="hybridMultilevel"/>
    <w:tmpl w:val="2FD09AA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6" w15:restartNumberingAfterBreak="0">
    <w:nsid w:val="75895436"/>
    <w:multiLevelType w:val="multilevel"/>
    <w:tmpl w:val="D74AD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277DB7"/>
    <w:multiLevelType w:val="hybridMultilevel"/>
    <w:tmpl w:val="52CCF1F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8F57EB"/>
    <w:multiLevelType w:val="hybridMultilevel"/>
    <w:tmpl w:val="F592A8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7"/>
  </w:num>
  <w:num w:numId="2">
    <w:abstractNumId w:val="2"/>
  </w:num>
  <w:num w:numId="3">
    <w:abstractNumId w:val="24"/>
  </w:num>
  <w:num w:numId="4">
    <w:abstractNumId w:val="29"/>
  </w:num>
  <w:num w:numId="5">
    <w:abstractNumId w:val="27"/>
  </w:num>
  <w:num w:numId="6">
    <w:abstractNumId w:val="16"/>
  </w:num>
  <w:num w:numId="7">
    <w:abstractNumId w:val="13"/>
  </w:num>
  <w:num w:numId="8">
    <w:abstractNumId w:val="38"/>
  </w:num>
  <w:num w:numId="9">
    <w:abstractNumId w:val="5"/>
  </w:num>
  <w:num w:numId="10">
    <w:abstractNumId w:val="22"/>
  </w:num>
  <w:num w:numId="11">
    <w:abstractNumId w:val="12"/>
  </w:num>
  <w:num w:numId="12">
    <w:abstractNumId w:val="21"/>
  </w:num>
  <w:num w:numId="13">
    <w:abstractNumId w:val="3"/>
  </w:num>
  <w:num w:numId="14">
    <w:abstractNumId w:val="33"/>
  </w:num>
  <w:num w:numId="15">
    <w:abstractNumId w:val="1"/>
  </w:num>
  <w:num w:numId="16">
    <w:abstractNumId w:val="7"/>
  </w:num>
  <w:num w:numId="17">
    <w:abstractNumId w:val="34"/>
  </w:num>
  <w:num w:numId="18">
    <w:abstractNumId w:val="17"/>
  </w:num>
  <w:num w:numId="19">
    <w:abstractNumId w:val="15"/>
  </w:num>
  <w:num w:numId="20">
    <w:abstractNumId w:val="8"/>
  </w:num>
  <w:num w:numId="21">
    <w:abstractNumId w:val="0"/>
  </w:num>
  <w:num w:numId="22">
    <w:abstractNumId w:val="6"/>
  </w:num>
  <w:num w:numId="23">
    <w:abstractNumId w:val="25"/>
  </w:num>
  <w:num w:numId="24">
    <w:abstractNumId w:val="30"/>
  </w:num>
  <w:num w:numId="25">
    <w:abstractNumId w:val="19"/>
  </w:num>
  <w:num w:numId="26">
    <w:abstractNumId w:val="32"/>
  </w:num>
  <w:num w:numId="27">
    <w:abstractNumId w:val="10"/>
  </w:num>
  <w:num w:numId="28">
    <w:abstractNumId w:val="4"/>
  </w:num>
  <w:num w:numId="29">
    <w:abstractNumId w:val="31"/>
  </w:num>
  <w:num w:numId="30">
    <w:abstractNumId w:val="23"/>
  </w:num>
  <w:num w:numId="31">
    <w:abstractNumId w:val="36"/>
  </w:num>
  <w:num w:numId="32">
    <w:abstractNumId w:val="20"/>
  </w:num>
  <w:num w:numId="33">
    <w:abstractNumId w:val="9"/>
  </w:num>
  <w:num w:numId="34">
    <w:abstractNumId w:val="14"/>
  </w:num>
  <w:num w:numId="35">
    <w:abstractNumId w:val="26"/>
  </w:num>
  <w:num w:numId="36">
    <w:abstractNumId w:val="18"/>
  </w:num>
  <w:num w:numId="37">
    <w:abstractNumId w:val="11"/>
  </w:num>
  <w:num w:numId="38">
    <w:abstractNumId w:val="28"/>
  </w:num>
  <w:num w:numId="3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hil Topness">
    <w15:presenceInfo w15:providerId="AD" w15:userId="S::phtopnes@microsoft.com::08b7be88-37ac-4e2b-82af-f8bb67e5f2f7"/>
  </w15:person>
  <w15:person w15:author="Nishant Bhardwaj">
    <w15:presenceInfo w15:providerId="AD" w15:userId="S::nbhardwaj@hsdyn.com::1ce60676-3f76-42a8-bfc4-eb45c20fc9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52E"/>
    <w:rsid w:val="0000179E"/>
    <w:rsid w:val="000036FE"/>
    <w:rsid w:val="0000440F"/>
    <w:rsid w:val="00006E57"/>
    <w:rsid w:val="00007B14"/>
    <w:rsid w:val="000105AA"/>
    <w:rsid w:val="00012560"/>
    <w:rsid w:val="000149B7"/>
    <w:rsid w:val="00014AA8"/>
    <w:rsid w:val="000234A5"/>
    <w:rsid w:val="00024D27"/>
    <w:rsid w:val="0002529A"/>
    <w:rsid w:val="000257F1"/>
    <w:rsid w:val="00025DE1"/>
    <w:rsid w:val="00026EF0"/>
    <w:rsid w:val="00026FE8"/>
    <w:rsid w:val="00027971"/>
    <w:rsid w:val="00036FE1"/>
    <w:rsid w:val="00042763"/>
    <w:rsid w:val="00043B8C"/>
    <w:rsid w:val="0005056B"/>
    <w:rsid w:val="00051A37"/>
    <w:rsid w:val="00057B83"/>
    <w:rsid w:val="00057D47"/>
    <w:rsid w:val="00060310"/>
    <w:rsid w:val="000658B6"/>
    <w:rsid w:val="00080D9A"/>
    <w:rsid w:val="00085F07"/>
    <w:rsid w:val="00087728"/>
    <w:rsid w:val="000923BA"/>
    <w:rsid w:val="000959D9"/>
    <w:rsid w:val="000A2802"/>
    <w:rsid w:val="000A5BBD"/>
    <w:rsid w:val="000B30D0"/>
    <w:rsid w:val="000B39DE"/>
    <w:rsid w:val="000B4D25"/>
    <w:rsid w:val="000C44FF"/>
    <w:rsid w:val="000C612B"/>
    <w:rsid w:val="000C6E0F"/>
    <w:rsid w:val="000D2910"/>
    <w:rsid w:val="000D420F"/>
    <w:rsid w:val="000E0609"/>
    <w:rsid w:val="000E211C"/>
    <w:rsid w:val="000E49EE"/>
    <w:rsid w:val="000F0E49"/>
    <w:rsid w:val="000F343C"/>
    <w:rsid w:val="000F3B63"/>
    <w:rsid w:val="000F4DCA"/>
    <w:rsid w:val="000F62C7"/>
    <w:rsid w:val="00102C4E"/>
    <w:rsid w:val="00105FED"/>
    <w:rsid w:val="0010785E"/>
    <w:rsid w:val="00111033"/>
    <w:rsid w:val="00116C73"/>
    <w:rsid w:val="00116F02"/>
    <w:rsid w:val="001206E8"/>
    <w:rsid w:val="00125B75"/>
    <w:rsid w:val="0012752E"/>
    <w:rsid w:val="00136584"/>
    <w:rsid w:val="00137BEC"/>
    <w:rsid w:val="00142496"/>
    <w:rsid w:val="0015292A"/>
    <w:rsid w:val="00155B26"/>
    <w:rsid w:val="00155D47"/>
    <w:rsid w:val="00156B69"/>
    <w:rsid w:val="00164F15"/>
    <w:rsid w:val="00171C5F"/>
    <w:rsid w:val="00174044"/>
    <w:rsid w:val="00175F9B"/>
    <w:rsid w:val="001763A4"/>
    <w:rsid w:val="001765F0"/>
    <w:rsid w:val="00182D8C"/>
    <w:rsid w:val="001838E8"/>
    <w:rsid w:val="00185592"/>
    <w:rsid w:val="00185847"/>
    <w:rsid w:val="00185CFE"/>
    <w:rsid w:val="0019252F"/>
    <w:rsid w:val="001A44A3"/>
    <w:rsid w:val="001A4882"/>
    <w:rsid w:val="001A59DA"/>
    <w:rsid w:val="001A7F74"/>
    <w:rsid w:val="001B2CA7"/>
    <w:rsid w:val="001B3137"/>
    <w:rsid w:val="001C1574"/>
    <w:rsid w:val="001C726D"/>
    <w:rsid w:val="001D0A74"/>
    <w:rsid w:val="001D1344"/>
    <w:rsid w:val="001D1B26"/>
    <w:rsid w:val="001D2FC5"/>
    <w:rsid w:val="001D5928"/>
    <w:rsid w:val="001E1258"/>
    <w:rsid w:val="001E2110"/>
    <w:rsid w:val="001E5AEA"/>
    <w:rsid w:val="001F03E0"/>
    <w:rsid w:val="001F42F0"/>
    <w:rsid w:val="001F5021"/>
    <w:rsid w:val="002060B8"/>
    <w:rsid w:val="002166B6"/>
    <w:rsid w:val="00217051"/>
    <w:rsid w:val="002175CD"/>
    <w:rsid w:val="00232089"/>
    <w:rsid w:val="002331CD"/>
    <w:rsid w:val="00243998"/>
    <w:rsid w:val="00246B97"/>
    <w:rsid w:val="00251C02"/>
    <w:rsid w:val="00251FEC"/>
    <w:rsid w:val="00252D1C"/>
    <w:rsid w:val="00255210"/>
    <w:rsid w:val="0026350F"/>
    <w:rsid w:val="00267FF5"/>
    <w:rsid w:val="00273B9B"/>
    <w:rsid w:val="00283CCF"/>
    <w:rsid w:val="00285A79"/>
    <w:rsid w:val="002863F8"/>
    <w:rsid w:val="00293D6A"/>
    <w:rsid w:val="00297FD6"/>
    <w:rsid w:val="002A6D04"/>
    <w:rsid w:val="002B1B58"/>
    <w:rsid w:val="002B4EA2"/>
    <w:rsid w:val="002C0ACF"/>
    <w:rsid w:val="002C2E09"/>
    <w:rsid w:val="002C4F32"/>
    <w:rsid w:val="002D1E6E"/>
    <w:rsid w:val="002D361D"/>
    <w:rsid w:val="002D6E94"/>
    <w:rsid w:val="002D7624"/>
    <w:rsid w:val="002E500E"/>
    <w:rsid w:val="002F07B5"/>
    <w:rsid w:val="00304B1D"/>
    <w:rsid w:val="00313894"/>
    <w:rsid w:val="003142D6"/>
    <w:rsid w:val="00317837"/>
    <w:rsid w:val="00325290"/>
    <w:rsid w:val="003324D6"/>
    <w:rsid w:val="0033322C"/>
    <w:rsid w:val="0033469C"/>
    <w:rsid w:val="00337002"/>
    <w:rsid w:val="00341BA6"/>
    <w:rsid w:val="00343D51"/>
    <w:rsid w:val="00345D5D"/>
    <w:rsid w:val="00347180"/>
    <w:rsid w:val="003535E9"/>
    <w:rsid w:val="0035561E"/>
    <w:rsid w:val="00361168"/>
    <w:rsid w:val="00362D26"/>
    <w:rsid w:val="003645C2"/>
    <w:rsid w:val="00370127"/>
    <w:rsid w:val="00376EBD"/>
    <w:rsid w:val="003779FC"/>
    <w:rsid w:val="003809BB"/>
    <w:rsid w:val="00383785"/>
    <w:rsid w:val="003847BF"/>
    <w:rsid w:val="003853F3"/>
    <w:rsid w:val="0038615A"/>
    <w:rsid w:val="00387142"/>
    <w:rsid w:val="0039057A"/>
    <w:rsid w:val="00392B2E"/>
    <w:rsid w:val="00393B7B"/>
    <w:rsid w:val="00394BFA"/>
    <w:rsid w:val="003964E2"/>
    <w:rsid w:val="00397A9F"/>
    <w:rsid w:val="003A2B58"/>
    <w:rsid w:val="003A4778"/>
    <w:rsid w:val="003B2373"/>
    <w:rsid w:val="003C1F94"/>
    <w:rsid w:val="003C3289"/>
    <w:rsid w:val="003C5896"/>
    <w:rsid w:val="003C5EAF"/>
    <w:rsid w:val="003D39FD"/>
    <w:rsid w:val="003E6AA1"/>
    <w:rsid w:val="003E7207"/>
    <w:rsid w:val="003E7A36"/>
    <w:rsid w:val="003F40AE"/>
    <w:rsid w:val="003F55A4"/>
    <w:rsid w:val="003F684B"/>
    <w:rsid w:val="00401572"/>
    <w:rsid w:val="00403F4A"/>
    <w:rsid w:val="00404C19"/>
    <w:rsid w:val="0040680E"/>
    <w:rsid w:val="00411E3A"/>
    <w:rsid w:val="004149AF"/>
    <w:rsid w:val="004158CD"/>
    <w:rsid w:val="00423B3D"/>
    <w:rsid w:val="00427BF9"/>
    <w:rsid w:val="00432EAE"/>
    <w:rsid w:val="00434A94"/>
    <w:rsid w:val="00437497"/>
    <w:rsid w:val="00444FF8"/>
    <w:rsid w:val="00452430"/>
    <w:rsid w:val="00454281"/>
    <w:rsid w:val="00456B16"/>
    <w:rsid w:val="00456E83"/>
    <w:rsid w:val="00464B5D"/>
    <w:rsid w:val="0046746E"/>
    <w:rsid w:val="00467861"/>
    <w:rsid w:val="00472B25"/>
    <w:rsid w:val="004738D0"/>
    <w:rsid w:val="004749AC"/>
    <w:rsid w:val="00483AA6"/>
    <w:rsid w:val="00486E90"/>
    <w:rsid w:val="00490829"/>
    <w:rsid w:val="00493F07"/>
    <w:rsid w:val="00495A67"/>
    <w:rsid w:val="004A2795"/>
    <w:rsid w:val="004B5BC2"/>
    <w:rsid w:val="004E38F3"/>
    <w:rsid w:val="004F11A1"/>
    <w:rsid w:val="004F2EB7"/>
    <w:rsid w:val="004F6B60"/>
    <w:rsid w:val="00500E21"/>
    <w:rsid w:val="0050575A"/>
    <w:rsid w:val="00506CDD"/>
    <w:rsid w:val="005111E3"/>
    <w:rsid w:val="0051229E"/>
    <w:rsid w:val="005154E4"/>
    <w:rsid w:val="00517FCE"/>
    <w:rsid w:val="0052239D"/>
    <w:rsid w:val="00525AB4"/>
    <w:rsid w:val="00526092"/>
    <w:rsid w:val="00526B27"/>
    <w:rsid w:val="00526D97"/>
    <w:rsid w:val="00530C76"/>
    <w:rsid w:val="005336B6"/>
    <w:rsid w:val="00533837"/>
    <w:rsid w:val="0054779B"/>
    <w:rsid w:val="00551FC1"/>
    <w:rsid w:val="0055353D"/>
    <w:rsid w:val="00554CA2"/>
    <w:rsid w:val="00562640"/>
    <w:rsid w:val="00562E29"/>
    <w:rsid w:val="00565A77"/>
    <w:rsid w:val="00587103"/>
    <w:rsid w:val="0059080D"/>
    <w:rsid w:val="005A11DD"/>
    <w:rsid w:val="005A13BD"/>
    <w:rsid w:val="005A4C80"/>
    <w:rsid w:val="005A60F2"/>
    <w:rsid w:val="005A64D9"/>
    <w:rsid w:val="005B08B5"/>
    <w:rsid w:val="005B421E"/>
    <w:rsid w:val="005B7401"/>
    <w:rsid w:val="005B7499"/>
    <w:rsid w:val="005C041D"/>
    <w:rsid w:val="005C0F18"/>
    <w:rsid w:val="005C3510"/>
    <w:rsid w:val="005C781D"/>
    <w:rsid w:val="005D089F"/>
    <w:rsid w:val="005D4069"/>
    <w:rsid w:val="005E45F9"/>
    <w:rsid w:val="005E65ED"/>
    <w:rsid w:val="005F21B9"/>
    <w:rsid w:val="005F283E"/>
    <w:rsid w:val="005F3357"/>
    <w:rsid w:val="005F4811"/>
    <w:rsid w:val="005F7397"/>
    <w:rsid w:val="006024A4"/>
    <w:rsid w:val="006046E1"/>
    <w:rsid w:val="00604A27"/>
    <w:rsid w:val="0060618A"/>
    <w:rsid w:val="00607041"/>
    <w:rsid w:val="00610FA2"/>
    <w:rsid w:val="0061529B"/>
    <w:rsid w:val="006163DF"/>
    <w:rsid w:val="00616A0E"/>
    <w:rsid w:val="00621921"/>
    <w:rsid w:val="00621956"/>
    <w:rsid w:val="00624CD2"/>
    <w:rsid w:val="0063037D"/>
    <w:rsid w:val="0063223C"/>
    <w:rsid w:val="006346E9"/>
    <w:rsid w:val="00635ED7"/>
    <w:rsid w:val="00643559"/>
    <w:rsid w:val="00643987"/>
    <w:rsid w:val="00644194"/>
    <w:rsid w:val="0064773A"/>
    <w:rsid w:val="00647B5B"/>
    <w:rsid w:val="0065683E"/>
    <w:rsid w:val="00660583"/>
    <w:rsid w:val="0066192C"/>
    <w:rsid w:val="00663E50"/>
    <w:rsid w:val="00666739"/>
    <w:rsid w:val="00676283"/>
    <w:rsid w:val="006851C4"/>
    <w:rsid w:val="006913EB"/>
    <w:rsid w:val="006962E6"/>
    <w:rsid w:val="006A13FF"/>
    <w:rsid w:val="006A1EE3"/>
    <w:rsid w:val="006A29A3"/>
    <w:rsid w:val="006A3D43"/>
    <w:rsid w:val="006A7CC4"/>
    <w:rsid w:val="006B2969"/>
    <w:rsid w:val="006B46A1"/>
    <w:rsid w:val="006B6AB5"/>
    <w:rsid w:val="006C045B"/>
    <w:rsid w:val="006C158F"/>
    <w:rsid w:val="006C18D0"/>
    <w:rsid w:val="006C394B"/>
    <w:rsid w:val="006C6666"/>
    <w:rsid w:val="006D4F38"/>
    <w:rsid w:val="006D6D6D"/>
    <w:rsid w:val="006E06FA"/>
    <w:rsid w:val="006E0A17"/>
    <w:rsid w:val="006F0DE3"/>
    <w:rsid w:val="006F558A"/>
    <w:rsid w:val="006F6DD1"/>
    <w:rsid w:val="006F7C28"/>
    <w:rsid w:val="00701AE2"/>
    <w:rsid w:val="00705A47"/>
    <w:rsid w:val="00706263"/>
    <w:rsid w:val="0070637C"/>
    <w:rsid w:val="00706413"/>
    <w:rsid w:val="007065FC"/>
    <w:rsid w:val="00706C13"/>
    <w:rsid w:val="00714AC7"/>
    <w:rsid w:val="00715A69"/>
    <w:rsid w:val="00715C21"/>
    <w:rsid w:val="0071737B"/>
    <w:rsid w:val="007177B7"/>
    <w:rsid w:val="0072150A"/>
    <w:rsid w:val="007261EE"/>
    <w:rsid w:val="00734F3C"/>
    <w:rsid w:val="0073587D"/>
    <w:rsid w:val="00741E7A"/>
    <w:rsid w:val="00742B13"/>
    <w:rsid w:val="00746136"/>
    <w:rsid w:val="007513F3"/>
    <w:rsid w:val="00756AF9"/>
    <w:rsid w:val="00757554"/>
    <w:rsid w:val="00762C4B"/>
    <w:rsid w:val="00764523"/>
    <w:rsid w:val="00764DD6"/>
    <w:rsid w:val="00766833"/>
    <w:rsid w:val="00766A27"/>
    <w:rsid w:val="00774A11"/>
    <w:rsid w:val="00787B2F"/>
    <w:rsid w:val="00795314"/>
    <w:rsid w:val="007A2ADD"/>
    <w:rsid w:val="007A43DE"/>
    <w:rsid w:val="007B0B21"/>
    <w:rsid w:val="007B797A"/>
    <w:rsid w:val="007C3752"/>
    <w:rsid w:val="007C48EE"/>
    <w:rsid w:val="007D713D"/>
    <w:rsid w:val="007D7907"/>
    <w:rsid w:val="007E6B5B"/>
    <w:rsid w:val="007F2D64"/>
    <w:rsid w:val="00802775"/>
    <w:rsid w:val="00805346"/>
    <w:rsid w:val="0080536E"/>
    <w:rsid w:val="008103B7"/>
    <w:rsid w:val="00811FFB"/>
    <w:rsid w:val="00813928"/>
    <w:rsid w:val="00816448"/>
    <w:rsid w:val="00816924"/>
    <w:rsid w:val="008171B2"/>
    <w:rsid w:val="00821E42"/>
    <w:rsid w:val="008343CE"/>
    <w:rsid w:val="00844738"/>
    <w:rsid w:val="00851C91"/>
    <w:rsid w:val="00854F75"/>
    <w:rsid w:val="00856873"/>
    <w:rsid w:val="00862938"/>
    <w:rsid w:val="00875705"/>
    <w:rsid w:val="00881016"/>
    <w:rsid w:val="00881296"/>
    <w:rsid w:val="008868DB"/>
    <w:rsid w:val="008874D8"/>
    <w:rsid w:val="00890417"/>
    <w:rsid w:val="008A1E78"/>
    <w:rsid w:val="008A45F9"/>
    <w:rsid w:val="008A6346"/>
    <w:rsid w:val="008B087A"/>
    <w:rsid w:val="008B71A2"/>
    <w:rsid w:val="008B742C"/>
    <w:rsid w:val="008C13D6"/>
    <w:rsid w:val="008C6054"/>
    <w:rsid w:val="008C70B8"/>
    <w:rsid w:val="008D2DA6"/>
    <w:rsid w:val="008D4F73"/>
    <w:rsid w:val="008D5EED"/>
    <w:rsid w:val="008D691A"/>
    <w:rsid w:val="008F0B4C"/>
    <w:rsid w:val="008F301E"/>
    <w:rsid w:val="00902C84"/>
    <w:rsid w:val="009043B6"/>
    <w:rsid w:val="00904EF0"/>
    <w:rsid w:val="00905241"/>
    <w:rsid w:val="0091043D"/>
    <w:rsid w:val="00911988"/>
    <w:rsid w:val="00912991"/>
    <w:rsid w:val="00912BC8"/>
    <w:rsid w:val="0091421A"/>
    <w:rsid w:val="00916D30"/>
    <w:rsid w:val="00920FA5"/>
    <w:rsid w:val="00926A60"/>
    <w:rsid w:val="00932B0D"/>
    <w:rsid w:val="00940851"/>
    <w:rsid w:val="00941E51"/>
    <w:rsid w:val="00944D47"/>
    <w:rsid w:val="009501D5"/>
    <w:rsid w:val="0095523F"/>
    <w:rsid w:val="00955C27"/>
    <w:rsid w:val="009579A8"/>
    <w:rsid w:val="009608AF"/>
    <w:rsid w:val="00961483"/>
    <w:rsid w:val="00962D79"/>
    <w:rsid w:val="00981C7B"/>
    <w:rsid w:val="00990CAD"/>
    <w:rsid w:val="0099260C"/>
    <w:rsid w:val="00995ED9"/>
    <w:rsid w:val="009A51C5"/>
    <w:rsid w:val="009A71F3"/>
    <w:rsid w:val="009B0C69"/>
    <w:rsid w:val="009C0CEE"/>
    <w:rsid w:val="009C3834"/>
    <w:rsid w:val="009C461A"/>
    <w:rsid w:val="009C530A"/>
    <w:rsid w:val="009C7087"/>
    <w:rsid w:val="009E2BEE"/>
    <w:rsid w:val="009E59BF"/>
    <w:rsid w:val="009E5E2D"/>
    <w:rsid w:val="009E74D4"/>
    <w:rsid w:val="009F242F"/>
    <w:rsid w:val="009F7689"/>
    <w:rsid w:val="009F7D42"/>
    <w:rsid w:val="00A00D14"/>
    <w:rsid w:val="00A00EF4"/>
    <w:rsid w:val="00A0189F"/>
    <w:rsid w:val="00A025C3"/>
    <w:rsid w:val="00A03309"/>
    <w:rsid w:val="00A070E2"/>
    <w:rsid w:val="00A121E2"/>
    <w:rsid w:val="00A12DC0"/>
    <w:rsid w:val="00A13A95"/>
    <w:rsid w:val="00A24F5C"/>
    <w:rsid w:val="00A275F6"/>
    <w:rsid w:val="00A30EF7"/>
    <w:rsid w:val="00A32154"/>
    <w:rsid w:val="00A36B1D"/>
    <w:rsid w:val="00A418BC"/>
    <w:rsid w:val="00A41E9C"/>
    <w:rsid w:val="00A466A9"/>
    <w:rsid w:val="00A53779"/>
    <w:rsid w:val="00A614BF"/>
    <w:rsid w:val="00A61598"/>
    <w:rsid w:val="00A62236"/>
    <w:rsid w:val="00A626B9"/>
    <w:rsid w:val="00A645E9"/>
    <w:rsid w:val="00A64C5B"/>
    <w:rsid w:val="00A65130"/>
    <w:rsid w:val="00A66094"/>
    <w:rsid w:val="00A66855"/>
    <w:rsid w:val="00A67918"/>
    <w:rsid w:val="00A72B5B"/>
    <w:rsid w:val="00A90882"/>
    <w:rsid w:val="00A911B0"/>
    <w:rsid w:val="00AA2BC7"/>
    <w:rsid w:val="00AA3013"/>
    <w:rsid w:val="00AA360B"/>
    <w:rsid w:val="00AA366F"/>
    <w:rsid w:val="00AB1DFB"/>
    <w:rsid w:val="00AB44AE"/>
    <w:rsid w:val="00AC0160"/>
    <w:rsid w:val="00AC05D1"/>
    <w:rsid w:val="00AC71A3"/>
    <w:rsid w:val="00AD0B1E"/>
    <w:rsid w:val="00AD25E7"/>
    <w:rsid w:val="00AD3AC3"/>
    <w:rsid w:val="00AE25DE"/>
    <w:rsid w:val="00AE6EF7"/>
    <w:rsid w:val="00AF02D7"/>
    <w:rsid w:val="00AF2C14"/>
    <w:rsid w:val="00AF4198"/>
    <w:rsid w:val="00AF42C0"/>
    <w:rsid w:val="00AF5AFF"/>
    <w:rsid w:val="00AF6F11"/>
    <w:rsid w:val="00B01EFD"/>
    <w:rsid w:val="00B03167"/>
    <w:rsid w:val="00B11B93"/>
    <w:rsid w:val="00B11D46"/>
    <w:rsid w:val="00B14D56"/>
    <w:rsid w:val="00B261C9"/>
    <w:rsid w:val="00B35894"/>
    <w:rsid w:val="00B538F9"/>
    <w:rsid w:val="00B549CC"/>
    <w:rsid w:val="00B549FE"/>
    <w:rsid w:val="00B55C6E"/>
    <w:rsid w:val="00B612AD"/>
    <w:rsid w:val="00B63100"/>
    <w:rsid w:val="00B6361C"/>
    <w:rsid w:val="00B66C45"/>
    <w:rsid w:val="00B67B96"/>
    <w:rsid w:val="00B70D29"/>
    <w:rsid w:val="00B7124B"/>
    <w:rsid w:val="00B71B44"/>
    <w:rsid w:val="00B753BF"/>
    <w:rsid w:val="00B80919"/>
    <w:rsid w:val="00B85394"/>
    <w:rsid w:val="00B864AA"/>
    <w:rsid w:val="00B972CD"/>
    <w:rsid w:val="00BA43F5"/>
    <w:rsid w:val="00BB3AF1"/>
    <w:rsid w:val="00BB61C0"/>
    <w:rsid w:val="00BC12EC"/>
    <w:rsid w:val="00BC1C1D"/>
    <w:rsid w:val="00BC5491"/>
    <w:rsid w:val="00BC5F10"/>
    <w:rsid w:val="00BC6BD4"/>
    <w:rsid w:val="00BD69F3"/>
    <w:rsid w:val="00BE18AB"/>
    <w:rsid w:val="00BE1A98"/>
    <w:rsid w:val="00BE5C61"/>
    <w:rsid w:val="00BE6690"/>
    <w:rsid w:val="00BF400B"/>
    <w:rsid w:val="00BF7F30"/>
    <w:rsid w:val="00C004F5"/>
    <w:rsid w:val="00C030F1"/>
    <w:rsid w:val="00C031FD"/>
    <w:rsid w:val="00C20C00"/>
    <w:rsid w:val="00C2739B"/>
    <w:rsid w:val="00C277B1"/>
    <w:rsid w:val="00C30A49"/>
    <w:rsid w:val="00C3348C"/>
    <w:rsid w:val="00C36FDD"/>
    <w:rsid w:val="00C37823"/>
    <w:rsid w:val="00C37EC1"/>
    <w:rsid w:val="00C40F39"/>
    <w:rsid w:val="00C4306B"/>
    <w:rsid w:val="00C475DE"/>
    <w:rsid w:val="00C50630"/>
    <w:rsid w:val="00C55CF4"/>
    <w:rsid w:val="00C56F53"/>
    <w:rsid w:val="00C57283"/>
    <w:rsid w:val="00C573B3"/>
    <w:rsid w:val="00C57573"/>
    <w:rsid w:val="00C65031"/>
    <w:rsid w:val="00C65C3A"/>
    <w:rsid w:val="00C72B12"/>
    <w:rsid w:val="00C736F2"/>
    <w:rsid w:val="00C800EB"/>
    <w:rsid w:val="00C818E6"/>
    <w:rsid w:val="00C82428"/>
    <w:rsid w:val="00C8477E"/>
    <w:rsid w:val="00C91926"/>
    <w:rsid w:val="00C9662E"/>
    <w:rsid w:val="00CA1861"/>
    <w:rsid w:val="00CB3933"/>
    <w:rsid w:val="00CB5B8C"/>
    <w:rsid w:val="00CC43D9"/>
    <w:rsid w:val="00CC6AAC"/>
    <w:rsid w:val="00CE16D9"/>
    <w:rsid w:val="00CE1940"/>
    <w:rsid w:val="00CE3AF8"/>
    <w:rsid w:val="00CE4D1B"/>
    <w:rsid w:val="00CE568E"/>
    <w:rsid w:val="00CF0D7D"/>
    <w:rsid w:val="00D025E3"/>
    <w:rsid w:val="00D055A3"/>
    <w:rsid w:val="00D05D94"/>
    <w:rsid w:val="00D10B78"/>
    <w:rsid w:val="00D2686A"/>
    <w:rsid w:val="00D272B9"/>
    <w:rsid w:val="00D31BBE"/>
    <w:rsid w:val="00D3631C"/>
    <w:rsid w:val="00D4169B"/>
    <w:rsid w:val="00D43475"/>
    <w:rsid w:val="00D438C7"/>
    <w:rsid w:val="00D451A2"/>
    <w:rsid w:val="00D45D6E"/>
    <w:rsid w:val="00D46308"/>
    <w:rsid w:val="00D502A4"/>
    <w:rsid w:val="00D56B03"/>
    <w:rsid w:val="00D62821"/>
    <w:rsid w:val="00D6598D"/>
    <w:rsid w:val="00D662E9"/>
    <w:rsid w:val="00D711A5"/>
    <w:rsid w:val="00D72538"/>
    <w:rsid w:val="00D7412B"/>
    <w:rsid w:val="00D7465D"/>
    <w:rsid w:val="00D81FD8"/>
    <w:rsid w:val="00D9173C"/>
    <w:rsid w:val="00D935DA"/>
    <w:rsid w:val="00D936C9"/>
    <w:rsid w:val="00D95E0F"/>
    <w:rsid w:val="00DA5E9F"/>
    <w:rsid w:val="00DA679A"/>
    <w:rsid w:val="00DA7617"/>
    <w:rsid w:val="00DB0FDB"/>
    <w:rsid w:val="00DB2A29"/>
    <w:rsid w:val="00DC12AA"/>
    <w:rsid w:val="00DC1802"/>
    <w:rsid w:val="00DC6810"/>
    <w:rsid w:val="00DD092E"/>
    <w:rsid w:val="00DD0BC1"/>
    <w:rsid w:val="00DD3C3E"/>
    <w:rsid w:val="00DD3D1D"/>
    <w:rsid w:val="00DD5CFA"/>
    <w:rsid w:val="00DD65ED"/>
    <w:rsid w:val="00DF0D23"/>
    <w:rsid w:val="00DF3A9E"/>
    <w:rsid w:val="00E01C67"/>
    <w:rsid w:val="00E077D1"/>
    <w:rsid w:val="00E25B3F"/>
    <w:rsid w:val="00E263B7"/>
    <w:rsid w:val="00E32466"/>
    <w:rsid w:val="00E33687"/>
    <w:rsid w:val="00E42283"/>
    <w:rsid w:val="00E4571A"/>
    <w:rsid w:val="00E46A0E"/>
    <w:rsid w:val="00E52023"/>
    <w:rsid w:val="00E52C5C"/>
    <w:rsid w:val="00E53799"/>
    <w:rsid w:val="00E6112B"/>
    <w:rsid w:val="00E67287"/>
    <w:rsid w:val="00E71009"/>
    <w:rsid w:val="00E76D36"/>
    <w:rsid w:val="00E81204"/>
    <w:rsid w:val="00E8191C"/>
    <w:rsid w:val="00E84CCA"/>
    <w:rsid w:val="00E856B8"/>
    <w:rsid w:val="00E85E88"/>
    <w:rsid w:val="00E908C4"/>
    <w:rsid w:val="00E94D6C"/>
    <w:rsid w:val="00E97322"/>
    <w:rsid w:val="00EA2EE2"/>
    <w:rsid w:val="00EB4718"/>
    <w:rsid w:val="00EC575D"/>
    <w:rsid w:val="00ED0B88"/>
    <w:rsid w:val="00ED2181"/>
    <w:rsid w:val="00EE348E"/>
    <w:rsid w:val="00EE4461"/>
    <w:rsid w:val="00EE4ACB"/>
    <w:rsid w:val="00EE7772"/>
    <w:rsid w:val="00EE789F"/>
    <w:rsid w:val="00EF2F53"/>
    <w:rsid w:val="00EF3000"/>
    <w:rsid w:val="00F033D5"/>
    <w:rsid w:val="00F04BB6"/>
    <w:rsid w:val="00F05E6F"/>
    <w:rsid w:val="00F10E67"/>
    <w:rsid w:val="00F1223E"/>
    <w:rsid w:val="00F212B1"/>
    <w:rsid w:val="00F23ECA"/>
    <w:rsid w:val="00F25FE6"/>
    <w:rsid w:val="00F32535"/>
    <w:rsid w:val="00F357E1"/>
    <w:rsid w:val="00F369EF"/>
    <w:rsid w:val="00F40E85"/>
    <w:rsid w:val="00F41976"/>
    <w:rsid w:val="00F4373F"/>
    <w:rsid w:val="00F44AB6"/>
    <w:rsid w:val="00F45486"/>
    <w:rsid w:val="00F514C5"/>
    <w:rsid w:val="00F5533F"/>
    <w:rsid w:val="00F55FCE"/>
    <w:rsid w:val="00F56682"/>
    <w:rsid w:val="00F61C10"/>
    <w:rsid w:val="00F61D09"/>
    <w:rsid w:val="00F663CA"/>
    <w:rsid w:val="00F700BE"/>
    <w:rsid w:val="00F70691"/>
    <w:rsid w:val="00F71C1A"/>
    <w:rsid w:val="00F742D0"/>
    <w:rsid w:val="00F84305"/>
    <w:rsid w:val="00F85915"/>
    <w:rsid w:val="00F87B5A"/>
    <w:rsid w:val="00F96916"/>
    <w:rsid w:val="00FA06B9"/>
    <w:rsid w:val="00FA40EF"/>
    <w:rsid w:val="00FB6083"/>
    <w:rsid w:val="00FB6F96"/>
    <w:rsid w:val="00FC1AA2"/>
    <w:rsid w:val="00FC413F"/>
    <w:rsid w:val="00FC5EA7"/>
    <w:rsid w:val="00FD52D4"/>
    <w:rsid w:val="00FD55E7"/>
    <w:rsid w:val="00FD77C9"/>
    <w:rsid w:val="00FE078E"/>
    <w:rsid w:val="00FE0D92"/>
    <w:rsid w:val="00FF037A"/>
    <w:rsid w:val="00FF2C7A"/>
    <w:rsid w:val="00FF31CC"/>
    <w:rsid w:val="00FF58B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4C0985A"/>
  <w15:chartTrackingRefBased/>
  <w15:docId w15:val="{B3F7B3ED-05AB-4D4B-AB66-7841938D9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752E"/>
  </w:style>
  <w:style w:type="paragraph" w:styleId="Heading1">
    <w:name w:val="heading 1"/>
    <w:basedOn w:val="Normal"/>
    <w:next w:val="Normal"/>
    <w:link w:val="Heading1Char"/>
    <w:uiPriority w:val="9"/>
    <w:qFormat/>
    <w:rsid w:val="00A615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58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47B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55CF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12BC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275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752E"/>
    <w:rPr>
      <w:rFonts w:ascii="Segoe UI" w:hAnsi="Segoe UI" w:cs="Segoe UI"/>
      <w:sz w:val="18"/>
      <w:szCs w:val="18"/>
    </w:rPr>
  </w:style>
  <w:style w:type="paragraph" w:styleId="CommentText">
    <w:name w:val="annotation text"/>
    <w:basedOn w:val="Normal"/>
    <w:link w:val="CommentTextChar"/>
    <w:uiPriority w:val="99"/>
    <w:unhideWhenUsed/>
    <w:rsid w:val="0012752E"/>
    <w:pPr>
      <w:spacing w:line="240" w:lineRule="auto"/>
    </w:pPr>
    <w:rPr>
      <w:sz w:val="20"/>
      <w:szCs w:val="20"/>
    </w:rPr>
  </w:style>
  <w:style w:type="character" w:customStyle="1" w:styleId="CommentTextChar">
    <w:name w:val="Comment Text Char"/>
    <w:basedOn w:val="DefaultParagraphFont"/>
    <w:link w:val="CommentText"/>
    <w:uiPriority w:val="99"/>
    <w:rsid w:val="0012752E"/>
    <w:rPr>
      <w:sz w:val="20"/>
      <w:szCs w:val="20"/>
    </w:rPr>
  </w:style>
  <w:style w:type="paragraph" w:styleId="Title">
    <w:name w:val="Title"/>
    <w:basedOn w:val="Normal"/>
    <w:next w:val="Normal"/>
    <w:link w:val="TitleChar"/>
    <w:uiPriority w:val="10"/>
    <w:qFormat/>
    <w:rsid w:val="006D4F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4F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4F3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D4F3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A615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584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52430"/>
    <w:pPr>
      <w:ind w:left="720"/>
      <w:contextualSpacing/>
    </w:pPr>
  </w:style>
  <w:style w:type="character" w:customStyle="1" w:styleId="Heading3Char">
    <w:name w:val="Heading 3 Char"/>
    <w:basedOn w:val="DefaultParagraphFont"/>
    <w:link w:val="Heading3"/>
    <w:uiPriority w:val="9"/>
    <w:rsid w:val="00647B5B"/>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D31B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06E8"/>
  </w:style>
  <w:style w:type="paragraph" w:styleId="Footer">
    <w:name w:val="footer"/>
    <w:basedOn w:val="Normal"/>
    <w:link w:val="FooterChar"/>
    <w:uiPriority w:val="99"/>
    <w:unhideWhenUsed/>
    <w:rsid w:val="00D31B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6E8"/>
  </w:style>
  <w:style w:type="character" w:styleId="CommentReference">
    <w:name w:val="annotation reference"/>
    <w:basedOn w:val="DefaultParagraphFont"/>
    <w:uiPriority w:val="99"/>
    <w:semiHidden/>
    <w:unhideWhenUsed/>
    <w:rsid w:val="001206E8"/>
    <w:rPr>
      <w:sz w:val="16"/>
      <w:szCs w:val="16"/>
    </w:rPr>
  </w:style>
  <w:style w:type="paragraph" w:styleId="CommentSubject">
    <w:name w:val="annotation subject"/>
    <w:basedOn w:val="CommentText"/>
    <w:next w:val="CommentText"/>
    <w:link w:val="CommentSubjectChar"/>
    <w:uiPriority w:val="99"/>
    <w:semiHidden/>
    <w:unhideWhenUsed/>
    <w:rsid w:val="001206E8"/>
    <w:rPr>
      <w:b/>
      <w:bCs/>
    </w:rPr>
  </w:style>
  <w:style w:type="character" w:customStyle="1" w:styleId="CommentSubjectChar">
    <w:name w:val="Comment Subject Char"/>
    <w:basedOn w:val="CommentTextChar"/>
    <w:link w:val="CommentSubject"/>
    <w:uiPriority w:val="99"/>
    <w:semiHidden/>
    <w:rsid w:val="001206E8"/>
    <w:rPr>
      <w:b/>
      <w:bCs/>
      <w:sz w:val="20"/>
      <w:szCs w:val="20"/>
    </w:rPr>
  </w:style>
  <w:style w:type="table" w:styleId="TableGrid">
    <w:name w:val="Table Grid"/>
    <w:basedOn w:val="TableNormal"/>
    <w:uiPriority w:val="39"/>
    <w:rsid w:val="001206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C55CF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912BC8"/>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semiHidden/>
    <w:unhideWhenUsed/>
    <w:rsid w:val="005336B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4976143">
      <w:bodyDiv w:val="1"/>
      <w:marLeft w:val="0"/>
      <w:marRight w:val="0"/>
      <w:marTop w:val="0"/>
      <w:marBottom w:val="0"/>
      <w:divBdr>
        <w:top w:val="none" w:sz="0" w:space="0" w:color="auto"/>
        <w:left w:val="none" w:sz="0" w:space="0" w:color="auto"/>
        <w:bottom w:val="none" w:sz="0" w:space="0" w:color="auto"/>
        <w:right w:val="none" w:sz="0" w:space="0" w:color="auto"/>
      </w:divBdr>
    </w:div>
    <w:div w:id="1063142059">
      <w:bodyDiv w:val="1"/>
      <w:marLeft w:val="0"/>
      <w:marRight w:val="0"/>
      <w:marTop w:val="0"/>
      <w:marBottom w:val="0"/>
      <w:divBdr>
        <w:top w:val="none" w:sz="0" w:space="0" w:color="auto"/>
        <w:left w:val="none" w:sz="0" w:space="0" w:color="auto"/>
        <w:bottom w:val="none" w:sz="0" w:space="0" w:color="auto"/>
        <w:right w:val="none" w:sz="0" w:space="0" w:color="auto"/>
      </w:divBdr>
    </w:div>
    <w:div w:id="1427575299">
      <w:bodyDiv w:val="1"/>
      <w:marLeft w:val="0"/>
      <w:marRight w:val="0"/>
      <w:marTop w:val="0"/>
      <w:marBottom w:val="0"/>
      <w:divBdr>
        <w:top w:val="none" w:sz="0" w:space="0" w:color="auto"/>
        <w:left w:val="none" w:sz="0" w:space="0" w:color="auto"/>
        <w:bottom w:val="none" w:sz="0" w:space="0" w:color="auto"/>
        <w:right w:val="none" w:sz="0" w:space="0" w:color="auto"/>
      </w:divBdr>
    </w:div>
    <w:div w:id="1451392351">
      <w:bodyDiv w:val="1"/>
      <w:marLeft w:val="0"/>
      <w:marRight w:val="0"/>
      <w:marTop w:val="0"/>
      <w:marBottom w:val="0"/>
      <w:divBdr>
        <w:top w:val="none" w:sz="0" w:space="0" w:color="auto"/>
        <w:left w:val="none" w:sz="0" w:space="0" w:color="auto"/>
        <w:bottom w:val="none" w:sz="0" w:space="0" w:color="auto"/>
        <w:right w:val="none" w:sz="0" w:space="0" w:color="auto"/>
      </w:divBdr>
    </w:div>
    <w:div w:id="2141335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flow.microsoft.com/" TargetMode="External"/><Relationship Id="rId89" Type="http://schemas.openxmlformats.org/officeDocument/2006/relationships/image" Target="media/image74.png"/><Relationship Id="rId112" Type="http://schemas.openxmlformats.org/officeDocument/2006/relationships/image" Target="media/image97.png"/><Relationship Id="rId16" Type="http://schemas.microsoft.com/office/2018/08/relationships/commentsExtensible" Target="commentsExtensible.xml"/><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microsoft.com/office/2011/relationships/people" Target="peop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microsoft.com/office/2011/relationships/commentsExtended" Target="commentsExtended.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AutoTags xmlns="8b56bb4d-d484-4b88-b070-35d72bf6cf0c"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EE38266FDE3F54EBFF3BB3EFA69CDE7" ma:contentTypeVersion="10" ma:contentTypeDescription="Create a new document." ma:contentTypeScope="" ma:versionID="8c1db3dcf1db88609152f2d932e48ea2">
  <xsd:schema xmlns:xsd="http://www.w3.org/2001/XMLSchema" xmlns:xs="http://www.w3.org/2001/XMLSchema" xmlns:p="http://schemas.microsoft.com/office/2006/metadata/properties" xmlns:ns2="8b56bb4d-d484-4b88-b070-35d72bf6cf0c" targetNamespace="http://schemas.microsoft.com/office/2006/metadata/properties" ma:root="true" ma:fieldsID="15237b2cfbe719c70dc78b28f0302082" ns2:_="">
    <xsd:import namespace="8b56bb4d-d484-4b88-b070-35d72bf6cf0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56bb4d-d484-4b88-b070-35d72bf6cf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fals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01259FC-FB1F-41C1-81C1-382747E06240}">
  <ds:schemaRefs>
    <ds:schemaRef ds:uri="8b56bb4d-d484-4b88-b070-35d72bf6cf0c"/>
    <ds:schemaRef ds:uri="http://schemas.microsoft.com/office/infopath/2007/PartnerControls"/>
    <ds:schemaRef ds:uri="http://purl.org/dc/terms/"/>
    <ds:schemaRef ds:uri="http://purl.org/dc/elements/1.1/"/>
    <ds:schemaRef ds:uri="http://schemas.microsoft.com/office/2006/documentManagement/types"/>
    <ds:schemaRef ds:uri="http://www.w3.org/XML/1998/namespace"/>
    <ds:schemaRef ds:uri="http://purl.org/dc/dcmitype/"/>
    <ds:schemaRef ds:uri="http://schemas.openxmlformats.org/package/2006/metadata/core-properties"/>
    <ds:schemaRef ds:uri="http://schemas.microsoft.com/office/2006/metadata/properties"/>
  </ds:schemaRefs>
</ds:datastoreItem>
</file>

<file path=customXml/itemProps2.xml><?xml version="1.0" encoding="utf-8"?>
<ds:datastoreItem xmlns:ds="http://schemas.openxmlformats.org/officeDocument/2006/customXml" ds:itemID="{B068DBFA-4E92-4A44-987B-A445D32FEDB6}">
  <ds:schemaRefs>
    <ds:schemaRef ds:uri="http://schemas.microsoft.com/sharepoint/v3/contenttype/forms"/>
  </ds:schemaRefs>
</ds:datastoreItem>
</file>

<file path=customXml/itemProps3.xml><?xml version="1.0" encoding="utf-8"?>
<ds:datastoreItem xmlns:ds="http://schemas.openxmlformats.org/officeDocument/2006/customXml" ds:itemID="{E9DA9CC1-D2D1-45B7-8ED4-BA128C29F8D5}">
  <ds:schemaRefs>
    <ds:schemaRef ds:uri="http://schemas.openxmlformats.org/officeDocument/2006/bibliography"/>
  </ds:schemaRefs>
</ds:datastoreItem>
</file>

<file path=customXml/itemProps4.xml><?xml version="1.0" encoding="utf-8"?>
<ds:datastoreItem xmlns:ds="http://schemas.openxmlformats.org/officeDocument/2006/customXml" ds:itemID="{3B20B477-7A67-49B9-B3E4-9BEA29E9AA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56bb4d-d484-4b88-b070-35d72bf6cf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68</Pages>
  <Words>4360</Words>
  <Characters>24855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Nishant Bhardwaj</dc:creator>
  <cp:keywords/>
  <dc:description/>
  <cp:lastModifiedBy>Nishant</cp:lastModifiedBy>
  <cp:revision>2</cp:revision>
  <dcterms:created xsi:type="dcterms:W3CDTF">2020-07-07T22:04:00Z</dcterms:created>
  <dcterms:modified xsi:type="dcterms:W3CDTF">2020-07-07T22:04:00Z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0a58a55-8d55-4c7b-aa85-1ae890a4cc64_Enabled">
    <vt:lpwstr>True</vt:lpwstr>
  </property>
  <property fmtid="{D5CDD505-2E9C-101B-9397-08002B2CF9AE}" pid="3" name="MSIP_Label_50a58a55-8d55-4c7b-aa85-1ae890a4cc64_SiteId">
    <vt:lpwstr>e85feadf-11e7-47bb-a160-43b98dcc96f1</vt:lpwstr>
  </property>
  <property fmtid="{D5CDD505-2E9C-101B-9397-08002B2CF9AE}" pid="4" name="MSIP_Label_50a58a55-8d55-4c7b-aa85-1ae890a4cc64_Owner">
    <vt:lpwstr>nbhardwaj@hsdyn.com</vt:lpwstr>
  </property>
  <property fmtid="{D5CDD505-2E9C-101B-9397-08002B2CF9AE}" pid="5" name="MSIP_Label_50a58a55-8d55-4c7b-aa85-1ae890a4cc64_SetDate">
    <vt:lpwstr>2020-06-17T21:37:06.6229413Z</vt:lpwstr>
  </property>
  <property fmtid="{D5CDD505-2E9C-101B-9397-08002B2CF9AE}" pid="6" name="MSIP_Label_50a58a55-8d55-4c7b-aa85-1ae890a4cc64_Name">
    <vt:lpwstr>Internal - Customer</vt:lpwstr>
  </property>
  <property fmtid="{D5CDD505-2E9C-101B-9397-08002B2CF9AE}" pid="7" name="MSIP_Label_50a58a55-8d55-4c7b-aa85-1ae890a4cc64_Application">
    <vt:lpwstr>Microsoft Azure Information Protection</vt:lpwstr>
  </property>
  <property fmtid="{D5CDD505-2E9C-101B-9397-08002B2CF9AE}" pid="8" name="MSIP_Label_50a58a55-8d55-4c7b-aa85-1ae890a4cc64_ActionId">
    <vt:lpwstr>986470e9-bc3f-4a77-888c-8ace2c2d9d2d</vt:lpwstr>
  </property>
  <property fmtid="{D5CDD505-2E9C-101B-9397-08002B2CF9AE}" pid="9" name="MSIP_Label_50a58a55-8d55-4c7b-aa85-1ae890a4cc64_Extended_MSFT_Method">
    <vt:lpwstr>Automatic</vt:lpwstr>
  </property>
  <property fmtid="{D5CDD505-2E9C-101B-9397-08002B2CF9AE}" pid="10" name="Sensitivity">
    <vt:lpwstr>Internal - Customer</vt:lpwstr>
  </property>
  <property fmtid="{D5CDD505-2E9C-101B-9397-08002B2CF9AE}" pid="11" name="ContentTypeId">
    <vt:lpwstr>0x0101007EE38266FDE3F54EBFF3BB3EFA69CDE7</vt:lpwstr>
  </property>
</Properties>
</file>